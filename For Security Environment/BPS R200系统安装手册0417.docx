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4C7DF6" w14:textId="77777777" w:rsidR="003E0452" w:rsidRPr="007D36A2" w:rsidRDefault="003E0452"/>
    <w:p w14:paraId="3989266D" w14:textId="77777777" w:rsidR="003E0452" w:rsidRPr="007D36A2" w:rsidRDefault="003E0452"/>
    <w:p w14:paraId="5D93F831" w14:textId="77777777" w:rsidR="003E0452" w:rsidRPr="007D36A2" w:rsidRDefault="003E0452"/>
    <w:p w14:paraId="10A54C6A" w14:textId="77777777" w:rsidR="00D859F8" w:rsidRPr="007D36A2" w:rsidRDefault="00D859F8"/>
    <w:p w14:paraId="30714577" w14:textId="77777777" w:rsidR="0077692E" w:rsidRPr="00DB0106" w:rsidRDefault="0077692E" w:rsidP="00323A7D">
      <w:pPr>
        <w:jc w:val="center"/>
        <w:rPr>
          <w:rFonts w:ascii="黑体" w:eastAsia="黑体" w:hAnsi="黑体"/>
          <w:b/>
          <w:sz w:val="44"/>
        </w:rPr>
      </w:pPr>
      <w:r w:rsidRPr="00DB0106">
        <w:rPr>
          <w:rFonts w:ascii="黑体" w:eastAsia="黑体" w:hAnsi="黑体" w:hint="eastAsia"/>
          <w:b/>
          <w:sz w:val="44"/>
        </w:rPr>
        <w:t>智慧楼宇运营管理平台</w:t>
      </w:r>
      <w:r w:rsidRPr="00DB0106">
        <w:rPr>
          <w:rFonts w:ascii="黑体" w:eastAsia="黑体" w:hAnsi="黑体"/>
          <w:b/>
          <w:sz w:val="44"/>
        </w:rPr>
        <w:t xml:space="preserve"> R200</w:t>
      </w:r>
    </w:p>
    <w:p w14:paraId="0482C099" w14:textId="77777777" w:rsidR="005A51A9" w:rsidRPr="00DB0106" w:rsidRDefault="005A51A9" w:rsidP="00323A7D">
      <w:pPr>
        <w:jc w:val="center"/>
        <w:rPr>
          <w:rFonts w:ascii="黑体" w:eastAsia="黑体" w:hAnsi="黑体"/>
          <w:b/>
          <w:sz w:val="44"/>
        </w:rPr>
      </w:pPr>
      <w:r w:rsidRPr="00DB0106">
        <w:rPr>
          <w:rFonts w:ascii="黑体" w:eastAsia="黑体" w:hAnsi="黑体" w:hint="eastAsia"/>
          <w:b/>
          <w:sz w:val="44"/>
        </w:rPr>
        <w:t>系统</w:t>
      </w:r>
      <w:r w:rsidRPr="00DB0106">
        <w:rPr>
          <w:rFonts w:ascii="黑体" w:eastAsia="黑体" w:hAnsi="黑体"/>
          <w:b/>
          <w:sz w:val="44"/>
        </w:rPr>
        <w:t>安装手册</w:t>
      </w:r>
    </w:p>
    <w:p w14:paraId="2723634F" w14:textId="77777777" w:rsidR="009A247B" w:rsidRPr="007D36A2" w:rsidRDefault="009A247B"/>
    <w:p w14:paraId="13A58A3F" w14:textId="77777777" w:rsidR="009A247B" w:rsidRPr="007D36A2" w:rsidRDefault="009A247B"/>
    <w:p w14:paraId="50B53D5F" w14:textId="77777777" w:rsidR="009A247B" w:rsidRPr="007D36A2" w:rsidRDefault="009A247B"/>
    <w:p w14:paraId="54003EFA" w14:textId="77777777" w:rsidR="009A247B" w:rsidRPr="007D36A2" w:rsidRDefault="009A247B"/>
    <w:p w14:paraId="287CD204" w14:textId="77777777" w:rsidR="009A247B" w:rsidRPr="007D36A2" w:rsidRDefault="009A247B"/>
    <w:p w14:paraId="5791AB15" w14:textId="77777777" w:rsidR="009A247B" w:rsidRPr="007D36A2" w:rsidRDefault="009A247B"/>
    <w:p w14:paraId="0A5D3759" w14:textId="77777777" w:rsidR="009A247B" w:rsidRPr="007D36A2" w:rsidRDefault="009A247B"/>
    <w:p w14:paraId="35210855" w14:textId="77777777" w:rsidR="00883CF8" w:rsidRPr="007D36A2" w:rsidRDefault="00883CF8"/>
    <w:p w14:paraId="4F4964CB" w14:textId="77777777" w:rsidR="00883CF8" w:rsidRPr="007D36A2" w:rsidRDefault="00883CF8"/>
    <w:p w14:paraId="4DAC9743" w14:textId="77777777" w:rsidR="00883CF8" w:rsidRPr="007D36A2" w:rsidRDefault="00883CF8"/>
    <w:p w14:paraId="7133C52C" w14:textId="77777777" w:rsidR="00883CF8" w:rsidRPr="007D36A2" w:rsidRDefault="00883CF8"/>
    <w:p w14:paraId="6A200F09" w14:textId="77777777" w:rsidR="00883CF8" w:rsidRPr="007D36A2" w:rsidRDefault="00883CF8"/>
    <w:p w14:paraId="6AEDB564" w14:textId="77777777" w:rsidR="00883CF8" w:rsidRPr="007D36A2" w:rsidRDefault="00883CF8"/>
    <w:p w14:paraId="3C54B776" w14:textId="77777777" w:rsidR="009A247B" w:rsidRPr="007D36A2" w:rsidRDefault="009A247B"/>
    <w:p w14:paraId="190F06B5" w14:textId="77777777" w:rsidR="001A01FA" w:rsidRPr="007D36A2" w:rsidRDefault="001A01FA"/>
    <w:p w14:paraId="70810340" w14:textId="77777777" w:rsidR="001A01FA" w:rsidRPr="007D36A2" w:rsidRDefault="001A01FA"/>
    <w:p w14:paraId="2066A29E" w14:textId="77777777" w:rsidR="001A01FA" w:rsidRPr="007D36A2" w:rsidRDefault="001A01FA"/>
    <w:p w14:paraId="1C793E53" w14:textId="77777777" w:rsidR="001A01FA" w:rsidRPr="007D36A2" w:rsidRDefault="001A01FA"/>
    <w:p w14:paraId="7258AF18" w14:textId="77777777" w:rsidR="00D95C56" w:rsidRPr="00781EDB" w:rsidRDefault="00F62108" w:rsidP="009A247B">
      <w:pPr>
        <w:jc w:val="center"/>
        <w:rPr>
          <w:sz w:val="24"/>
        </w:rPr>
      </w:pPr>
      <w:r w:rsidRPr="00781EDB">
        <w:rPr>
          <w:sz w:val="24"/>
        </w:rPr>
        <w:t xml:space="preserve">Honeywell </w:t>
      </w:r>
      <w:r w:rsidR="001A01FA" w:rsidRPr="00781EDB">
        <w:rPr>
          <w:sz w:val="24"/>
        </w:rPr>
        <w:t>International</w:t>
      </w:r>
      <w:r w:rsidR="004A1459" w:rsidRPr="00781EDB">
        <w:rPr>
          <w:sz w:val="24"/>
        </w:rPr>
        <w:t xml:space="preserve"> Inc.</w:t>
      </w:r>
    </w:p>
    <w:p w14:paraId="4F422DB8" w14:textId="77777777" w:rsidR="00D67FE6" w:rsidRPr="007D36A2" w:rsidRDefault="009A247B" w:rsidP="00AF6145">
      <w:r w:rsidRPr="007D36A2">
        <w:br w:type="page"/>
      </w:r>
      <w:bookmarkStart w:id="0" w:name="OLE_LINK2"/>
      <w:bookmarkStart w:id="1" w:name="OLE_LINK3"/>
    </w:p>
    <w:p w14:paraId="20DAEF0B" w14:textId="77777777" w:rsidR="00720E04" w:rsidRPr="007D36A2" w:rsidRDefault="00720E04" w:rsidP="00720E04">
      <w:pPr>
        <w:pStyle w:val="Heading1"/>
        <w:rPr>
          <w:ins w:id="2" w:author="Horace Sun" w:date="2017-03-29T15:42:00Z"/>
          <w:color w:val="auto"/>
        </w:rPr>
      </w:pPr>
      <w:bookmarkStart w:id="3" w:name="_Toc478567390"/>
      <w:ins w:id="4" w:author="Horace Sun" w:date="2017-03-29T15:42:00Z">
        <w:r w:rsidRPr="007D36A2">
          <w:rPr>
            <w:rFonts w:hint="eastAsia"/>
            <w:color w:val="auto"/>
          </w:rPr>
          <w:lastRenderedPageBreak/>
          <w:t>版权</w:t>
        </w:r>
        <w:r w:rsidRPr="007D36A2">
          <w:rPr>
            <w:color w:val="auto"/>
          </w:rPr>
          <w:t>声明</w:t>
        </w:r>
        <w:r w:rsidRPr="007D36A2">
          <w:rPr>
            <w:rFonts w:hint="eastAsia"/>
            <w:color w:val="auto"/>
          </w:rPr>
          <w:t>及</w:t>
        </w:r>
        <w:r w:rsidRPr="007D36A2">
          <w:rPr>
            <w:color w:val="auto"/>
          </w:rPr>
          <w:t>联系方式</w:t>
        </w:r>
        <w:bookmarkEnd w:id="3"/>
      </w:ins>
    </w:p>
    <w:p w14:paraId="38E0CB61" w14:textId="77777777" w:rsidR="00827E34" w:rsidRPr="007D36A2" w:rsidRDefault="00286065">
      <w:pPr>
        <w:rPr>
          <w:rFonts w:asciiTheme="majorHAnsi" w:eastAsiaTheme="majorEastAsia" w:hAnsiTheme="majorHAnsi" w:cstheme="majorBidi"/>
          <w:sz w:val="32"/>
          <w:szCs w:val="32"/>
        </w:rPr>
      </w:pPr>
      <w:r w:rsidRPr="007D36A2"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17642606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E7126B" w14:textId="77777777" w:rsidR="00827E34" w:rsidRPr="00612C68" w:rsidRDefault="00CB7E70" w:rsidP="00612C68">
          <w:pPr>
            <w:pStyle w:val="TOCHeading"/>
            <w:jc w:val="center"/>
            <w:rPr>
              <w:rFonts w:ascii="黑体" w:eastAsia="黑体" w:hAnsi="黑体"/>
              <w:b/>
              <w:color w:val="auto"/>
            </w:rPr>
          </w:pPr>
          <w:r w:rsidRPr="00612C68">
            <w:rPr>
              <w:rFonts w:ascii="黑体" w:eastAsia="黑体" w:hAnsi="黑体" w:hint="eastAsia"/>
              <w:b/>
              <w:color w:val="auto"/>
              <w:lang w:eastAsia="zh-CN"/>
            </w:rPr>
            <w:t>目录</w:t>
          </w:r>
        </w:p>
        <w:p w14:paraId="2C6622CA" w14:textId="77777777" w:rsidR="00CF7AEF" w:rsidRDefault="00827E34">
          <w:pPr>
            <w:pStyle w:val="TOC1"/>
            <w:tabs>
              <w:tab w:val="right" w:leader="dot" w:pos="8630"/>
            </w:tabs>
            <w:rPr>
              <w:ins w:id="5" w:author="Sun, Horace (CH01)" w:date="2017-03-29T16:14:00Z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6" w:author="Sun, Horace (CH01)" w:date="2017-03-29T16:14:00Z">
            <w:r w:rsidR="00CF7AEF" w:rsidRPr="006451F2">
              <w:rPr>
                <w:rStyle w:val="Hyperlink"/>
                <w:noProof/>
              </w:rPr>
              <w:fldChar w:fldCharType="begin"/>
            </w:r>
            <w:r w:rsidR="00CF7AEF" w:rsidRPr="006451F2">
              <w:rPr>
                <w:rStyle w:val="Hyperlink"/>
                <w:noProof/>
              </w:rPr>
              <w:instrText xml:space="preserve"> </w:instrText>
            </w:r>
            <w:r w:rsidR="00CF7AEF">
              <w:rPr>
                <w:noProof/>
              </w:rPr>
              <w:instrText>HYPERLINK \l "_Toc478567390"</w:instrText>
            </w:r>
            <w:r w:rsidR="00CF7AEF" w:rsidRPr="006451F2">
              <w:rPr>
                <w:rStyle w:val="Hyperlink"/>
                <w:noProof/>
              </w:rPr>
              <w:instrText xml:space="preserve"> </w:instrText>
            </w:r>
            <w:r w:rsidR="00CF7AEF" w:rsidRPr="006451F2">
              <w:rPr>
                <w:rStyle w:val="Hyperlink"/>
                <w:noProof/>
              </w:rPr>
              <w:fldChar w:fldCharType="separate"/>
            </w:r>
            <w:r w:rsidR="00CF7AEF" w:rsidRPr="006451F2">
              <w:rPr>
                <w:rStyle w:val="Hyperlink"/>
                <w:rFonts w:hint="eastAsia"/>
                <w:noProof/>
              </w:rPr>
              <w:t>版权声明及联系方式</w:t>
            </w:r>
            <w:r w:rsidR="00CF7AEF">
              <w:rPr>
                <w:noProof/>
                <w:webHidden/>
              </w:rPr>
              <w:tab/>
            </w:r>
            <w:r w:rsidR="00CF7AEF">
              <w:rPr>
                <w:noProof/>
                <w:webHidden/>
              </w:rPr>
              <w:fldChar w:fldCharType="begin"/>
            </w:r>
            <w:r w:rsidR="00CF7AEF">
              <w:rPr>
                <w:noProof/>
                <w:webHidden/>
              </w:rPr>
              <w:instrText xml:space="preserve"> PAGEREF _Toc478567390 \h </w:instrText>
            </w:r>
          </w:ins>
          <w:r w:rsidR="00CF7AEF">
            <w:rPr>
              <w:noProof/>
              <w:webHidden/>
            </w:rPr>
          </w:r>
          <w:r w:rsidR="00CF7AEF">
            <w:rPr>
              <w:noProof/>
              <w:webHidden/>
            </w:rPr>
            <w:fldChar w:fldCharType="separate"/>
          </w:r>
          <w:ins w:id="7" w:author="Sun, Horace (CH01)" w:date="2017-03-29T16:14:00Z">
            <w:r w:rsidR="00CF7AEF">
              <w:rPr>
                <w:noProof/>
                <w:webHidden/>
              </w:rPr>
              <w:t>2</w:t>
            </w:r>
            <w:r w:rsidR="00CF7AEF">
              <w:rPr>
                <w:noProof/>
                <w:webHidden/>
              </w:rPr>
              <w:fldChar w:fldCharType="end"/>
            </w:r>
            <w:r w:rsidR="00CF7AEF" w:rsidRPr="006451F2">
              <w:rPr>
                <w:rStyle w:val="Hyperlink"/>
                <w:noProof/>
              </w:rPr>
              <w:fldChar w:fldCharType="end"/>
            </w:r>
          </w:ins>
        </w:p>
        <w:p w14:paraId="65516BA8" w14:textId="77777777" w:rsidR="00CF7AEF" w:rsidRDefault="00CF7AEF">
          <w:pPr>
            <w:pStyle w:val="TOC1"/>
            <w:tabs>
              <w:tab w:val="left" w:pos="660"/>
              <w:tab w:val="right" w:leader="dot" w:pos="8630"/>
            </w:tabs>
            <w:rPr>
              <w:ins w:id="8" w:author="Sun, Horace (CH01)" w:date="2017-03-29T16:14:00Z"/>
              <w:noProof/>
            </w:rPr>
          </w:pPr>
          <w:ins w:id="9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"_Toc478567391"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_Toc478567391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" w:author="Sun, Horace (CH01)" w:date="2017-03-29T16:1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7F9C08C9" w14:textId="77777777" w:rsidR="00CF7AEF" w:rsidRDefault="00CF7AEF">
          <w:pPr>
            <w:pStyle w:val="TOC1"/>
            <w:tabs>
              <w:tab w:val="left" w:pos="660"/>
              <w:tab w:val="right" w:leader="dot" w:pos="8630"/>
            </w:tabs>
            <w:rPr>
              <w:ins w:id="11" w:author="Sun, Horace (CH01)" w:date="2017-03-29T16:14:00Z"/>
              <w:noProof/>
            </w:rPr>
          </w:pPr>
          <w:ins w:id="12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"_Toc478567392"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相关术语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_Toc478567392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" w:author="Sun, Horace (CH01)" w:date="2017-03-29T16:14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2009F16C" w14:textId="77777777" w:rsidR="00CF7AEF" w:rsidRDefault="00CF7AEF">
          <w:pPr>
            <w:pStyle w:val="TOC1"/>
            <w:tabs>
              <w:tab w:val="left" w:pos="660"/>
              <w:tab w:val="right" w:leader="dot" w:pos="8630"/>
            </w:tabs>
            <w:rPr>
              <w:ins w:id="14" w:author="Sun, Horace (CH01)" w:date="2017-03-29T16:14:00Z"/>
              <w:noProof/>
            </w:rPr>
          </w:pPr>
          <w:ins w:id="15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"_Toc478567393"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参考文档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_Toc478567393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" w:author="Sun, Horace (CH01)" w:date="2017-03-29T16:14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387F6D03" w14:textId="77777777" w:rsidR="00CF7AEF" w:rsidRDefault="00CF7AEF">
          <w:pPr>
            <w:pStyle w:val="TOC1"/>
            <w:tabs>
              <w:tab w:val="left" w:pos="660"/>
              <w:tab w:val="right" w:leader="dot" w:pos="8630"/>
            </w:tabs>
            <w:rPr>
              <w:ins w:id="17" w:author="Sun, Horace (CH01)" w:date="2017-03-29T16:14:00Z"/>
              <w:noProof/>
            </w:rPr>
          </w:pPr>
          <w:ins w:id="18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"_Toc478567394"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4.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BPS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产品介绍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_Toc478567394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" w:author="Sun, Horace (CH01)" w:date="2017-03-29T16:14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0B85EF73" w14:textId="77777777" w:rsidR="00CF7AEF" w:rsidRDefault="00CF7AEF">
          <w:pPr>
            <w:pStyle w:val="TOC1"/>
            <w:tabs>
              <w:tab w:val="left" w:pos="660"/>
              <w:tab w:val="right" w:leader="dot" w:pos="8630"/>
            </w:tabs>
            <w:rPr>
              <w:ins w:id="20" w:author="Sun, Horace (CH01)" w:date="2017-03-29T16:14:00Z"/>
              <w:noProof/>
            </w:rPr>
          </w:pPr>
          <w:ins w:id="21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"_Toc478567395"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5.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BPS R200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系统组成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_Toc478567395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" w:author="Sun, Horace (CH01)" w:date="2017-03-29T16:14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2C3FBCB6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23" w:author="Sun, Horace (CH01)" w:date="2017-03-29T16:14:00Z"/>
              <w:noProof/>
            </w:rPr>
          </w:pPr>
          <w:ins w:id="24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"_Toc478567396"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 xml:space="preserve">5.1 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系统架构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_Toc478567396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5" w:author="Sun, Horace (CH01)" w:date="2017-03-29T16:14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243752DB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26" w:author="Sun, Horace (CH01)" w:date="2017-03-29T16:14:00Z"/>
              <w:noProof/>
            </w:rPr>
          </w:pPr>
          <w:ins w:id="27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"_Toc478567397"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 xml:space="preserve">5.2 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_Toc478567397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8" w:author="Sun, Horace (CH01)" w:date="2017-03-29T16:14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797272FF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29" w:author="Sun, Horace (CH01)" w:date="2017-03-29T16:14:00Z"/>
              <w:noProof/>
            </w:rPr>
          </w:pPr>
          <w:ins w:id="30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"_Toc478567398"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5.3 BPS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物联网关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_Toc478567398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1" w:author="Sun, Horace (CH01)" w:date="2017-03-29T16:14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36B29FDE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32" w:author="Sun, Horace (CH01)" w:date="2017-03-29T16:14:00Z"/>
              <w:noProof/>
            </w:rPr>
          </w:pPr>
          <w:ins w:id="33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"_Toc478567399"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5.4 BPS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_Toc478567399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4" w:author="Sun, Horace (CH01)" w:date="2017-03-29T16:14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7DABCB9B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35" w:author="Sun, Horace (CH01)" w:date="2017-03-29T16:14:00Z"/>
              <w:noProof/>
            </w:rPr>
          </w:pPr>
          <w:ins w:id="36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"_Toc478567400"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5.5 BPS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7" w:author="Sun, Horace (CH01)" w:date="2017-03-29T16:14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42AEEFD8" w14:textId="77777777" w:rsidR="00CF7AEF" w:rsidRDefault="00CF7AEF">
          <w:pPr>
            <w:pStyle w:val="TOC3"/>
            <w:tabs>
              <w:tab w:val="left" w:pos="880"/>
              <w:tab w:val="right" w:leader="dot" w:pos="8630"/>
            </w:tabs>
            <w:rPr>
              <w:ins w:id="38" w:author="Sun, Horace (CH01)" w:date="2017-03-29T16:14:00Z"/>
              <w:noProof/>
            </w:rPr>
          </w:pPr>
          <w:ins w:id="39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"_Toc478567401"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noProof/>
              </w:rPr>
              <w:t>PC</w:t>
            </w:r>
            <w:r w:rsidRPr="006451F2">
              <w:rPr>
                <w:rStyle w:val="Hyperlink"/>
                <w:rFonts w:hint="eastAsia"/>
                <w:noProof/>
              </w:rPr>
              <w:t>客户端应用：基于浏览器的免安装应用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0" w:author="Sun, Horace (CH01)" w:date="2017-03-29T16:14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4C341918" w14:textId="77777777" w:rsidR="00CF7AEF" w:rsidRDefault="00CF7AEF">
          <w:pPr>
            <w:pStyle w:val="TOC3"/>
            <w:tabs>
              <w:tab w:val="left" w:pos="880"/>
              <w:tab w:val="right" w:leader="dot" w:pos="8630"/>
            </w:tabs>
            <w:rPr>
              <w:ins w:id="41" w:author="Sun, Horace (CH01)" w:date="2017-03-29T16:14:00Z"/>
              <w:noProof/>
            </w:rPr>
          </w:pPr>
          <w:ins w:id="42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"_Toc478567402"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rFonts w:hint="eastAsia"/>
                <w:noProof/>
              </w:rPr>
              <w:t>移动手机端应用：基于安卓手机的应用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3" w:author="Sun, Horace (CH01)" w:date="2017-03-29T16:14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05B38F94" w14:textId="77777777" w:rsidR="00CF7AEF" w:rsidRDefault="00CF7AEF">
          <w:pPr>
            <w:pStyle w:val="TOC1"/>
            <w:tabs>
              <w:tab w:val="left" w:pos="660"/>
              <w:tab w:val="right" w:leader="dot" w:pos="8630"/>
            </w:tabs>
            <w:rPr>
              <w:ins w:id="44" w:author="Sun, Horace (CH01)" w:date="2017-03-29T16:14:00Z"/>
              <w:noProof/>
            </w:rPr>
          </w:pPr>
          <w:ins w:id="45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"_Toc478567403"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6.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安装准备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6" w:author="Sun, Horace (CH01)" w:date="2017-03-29T16:14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5497DCC8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47" w:author="Sun, Horace (CH01)" w:date="2017-03-29T16:14:00Z"/>
              <w:noProof/>
            </w:rPr>
          </w:pPr>
          <w:ins w:id="48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"_Toc478567404"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6.1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安装介质内容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9" w:author="Sun, Horace (CH01)" w:date="2017-03-29T16:14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60FDD173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50" w:author="Sun, Horace (CH01)" w:date="2017-03-29T16:14:00Z"/>
              <w:noProof/>
            </w:rPr>
          </w:pPr>
          <w:ins w:id="51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"_Toc478567405"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6.2 BPS R200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的安装模块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2" w:author="Sun, Horace (CH01)" w:date="2017-03-29T16:14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04591F18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53" w:author="Sun, Horace (CH01)" w:date="2017-03-29T16:14:00Z"/>
              <w:noProof/>
            </w:rPr>
          </w:pPr>
          <w:ins w:id="54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"_Toc478567406"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6.3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安装环境要求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5" w:author="Sun, Horace (CH01)" w:date="2017-03-29T16:14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6A0A87ED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56" w:author="Sun, Horace (CH01)" w:date="2017-03-29T16:14:00Z"/>
              <w:noProof/>
            </w:rPr>
          </w:pPr>
          <w:ins w:id="57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"_Toc478567407"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6.4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网络规划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8" w:author="Sun, Horace (CH01)" w:date="2017-03-29T16:14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310D6F62" w14:textId="77777777" w:rsidR="00CF7AEF" w:rsidRDefault="00CF7AEF">
          <w:pPr>
            <w:pStyle w:val="TOC1"/>
            <w:tabs>
              <w:tab w:val="left" w:pos="660"/>
              <w:tab w:val="right" w:leader="dot" w:pos="8630"/>
            </w:tabs>
            <w:rPr>
              <w:ins w:id="59" w:author="Sun, Horace (CH01)" w:date="2017-03-29T16:14:00Z"/>
              <w:noProof/>
            </w:rPr>
          </w:pPr>
          <w:ins w:id="60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"_Toc478567408"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7.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系统安装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1" w:author="Sun, Horace (CH01)" w:date="2017-03-29T16:14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6B76C5BC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62" w:author="Sun, Horace (CH01)" w:date="2017-03-29T16:14:00Z"/>
              <w:noProof/>
            </w:rPr>
          </w:pPr>
          <w:ins w:id="63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"_Toc478567409"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7.1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平台服务器安装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_Toc478567409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4" w:author="Sun, Horace (CH01)" w:date="2017-03-29T16:14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468CB3E9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65" w:author="Sun, Horace (CH01)" w:date="2017-03-29T16:14:00Z"/>
              <w:noProof/>
            </w:rPr>
          </w:pPr>
          <w:ins w:id="66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"_Toc478567410"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7.2 BPS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物联网关安装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_Toc478567410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7" w:author="Sun, Horace (CH01)" w:date="2017-03-29T16:14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1EDEB9CE" w14:textId="77777777" w:rsidR="00CF7AEF" w:rsidRDefault="00CF7AEF">
          <w:pPr>
            <w:pStyle w:val="TOC3"/>
            <w:tabs>
              <w:tab w:val="right" w:leader="dot" w:pos="8630"/>
            </w:tabs>
            <w:rPr>
              <w:ins w:id="68" w:author="Sun, Horace (CH01)" w:date="2017-03-29T16:14:00Z"/>
              <w:noProof/>
            </w:rPr>
          </w:pPr>
          <w:ins w:id="69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"_Toc478567411"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b/>
                <w:noProof/>
              </w:rPr>
              <w:t>7.2.1 Tridium Niagara</w:t>
            </w:r>
            <w:r w:rsidRPr="006451F2">
              <w:rPr>
                <w:rStyle w:val="Hyperlink"/>
                <w:rFonts w:hint="eastAsia"/>
                <w:b/>
                <w:noProof/>
              </w:rPr>
              <w:t>安装及</w:t>
            </w:r>
            <w:r w:rsidRPr="006451F2">
              <w:rPr>
                <w:rStyle w:val="Hyperlink"/>
                <w:b/>
                <w:noProof/>
              </w:rPr>
              <w:t>license</w:t>
            </w:r>
            <w:r w:rsidRPr="006451F2">
              <w:rPr>
                <w:rStyle w:val="Hyperlink"/>
                <w:rFonts w:hint="eastAsia"/>
                <w:b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_Toc478567411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0" w:author="Sun, Horace (CH01)" w:date="2017-03-29T16:14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618AC43D" w14:textId="77777777" w:rsidR="00CF7AEF" w:rsidRDefault="00CF7AEF">
          <w:pPr>
            <w:pStyle w:val="TOC3"/>
            <w:tabs>
              <w:tab w:val="right" w:leader="dot" w:pos="8630"/>
            </w:tabs>
            <w:rPr>
              <w:ins w:id="71" w:author="Sun, Horace (CH01)" w:date="2017-03-29T16:14:00Z"/>
              <w:noProof/>
            </w:rPr>
          </w:pPr>
          <w:ins w:id="72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"_Toc478567412"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b/>
                <w:noProof/>
              </w:rPr>
              <w:t>7.2.2 DAQ</w:t>
            </w:r>
            <w:r w:rsidRPr="006451F2">
              <w:rPr>
                <w:rStyle w:val="Hyperlink"/>
                <w:rFonts w:hint="eastAsia"/>
                <w:b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_Toc478567412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3" w:author="Sun, Horace (CH01)" w:date="2017-03-29T16:14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23973F0A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74" w:author="Sun, Horace (CH01)" w:date="2017-03-29T16:14:00Z"/>
              <w:noProof/>
            </w:rPr>
          </w:pPr>
          <w:ins w:id="75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"_Toc478567413"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7.3 PC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客户端安装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_Toc478567413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6" w:author="Sun, Horace (CH01)" w:date="2017-03-29T16:14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7C5A252A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77" w:author="Sun, Horace (CH01)" w:date="2017-03-29T16:14:00Z"/>
              <w:noProof/>
            </w:rPr>
          </w:pPr>
          <w:ins w:id="78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"_Toc478567414"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7.4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手机端安装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_Toc478567414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9" w:author="Sun, Horace (CH01)" w:date="2017-03-29T16:14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2950C7DA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80" w:author="Sun, Horace (CH01)" w:date="2017-03-29T16:14:00Z"/>
              <w:noProof/>
            </w:rPr>
          </w:pPr>
          <w:ins w:id="81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"_Toc478567415"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7.5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配置工具安装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_Toc478567415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2" w:author="Sun, Horace (CH01)" w:date="2017-03-29T16:14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1B0FB8F6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83" w:author="Sun, Horace (CH01)" w:date="2017-03-29T16:14:00Z"/>
              <w:noProof/>
            </w:rPr>
          </w:pPr>
          <w:ins w:id="84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"_Toc478567416"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7.6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证书安装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_Toc478567416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5" w:author="Sun, Horace (CH01)" w:date="2017-03-29T16:14:00Z"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453762C6" w14:textId="77777777" w:rsidR="00CF7AEF" w:rsidRDefault="00CF7AEF">
          <w:pPr>
            <w:pStyle w:val="TOC2"/>
            <w:tabs>
              <w:tab w:val="right" w:leader="dot" w:pos="8630"/>
            </w:tabs>
            <w:rPr>
              <w:ins w:id="86" w:author="Sun, Horace (CH01)" w:date="2017-03-29T16:14:00Z"/>
              <w:noProof/>
            </w:rPr>
          </w:pPr>
          <w:ins w:id="87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"_Toc478567417"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7.7 BPS</w:t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使用许可安装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_Toc478567417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8" w:author="Sun, Horace (CH01)" w:date="2017-03-29T16:14:00Z"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78D5229D" w14:textId="77777777" w:rsidR="00CF7AEF" w:rsidRDefault="00CF7AEF">
          <w:pPr>
            <w:pStyle w:val="TOC1"/>
            <w:tabs>
              <w:tab w:val="left" w:pos="660"/>
              <w:tab w:val="right" w:leader="dot" w:pos="8630"/>
            </w:tabs>
            <w:rPr>
              <w:ins w:id="89" w:author="Sun, Horace (CH01)" w:date="2017-03-29T16:14:00Z"/>
              <w:noProof/>
            </w:rPr>
          </w:pPr>
          <w:ins w:id="90" w:author="Sun, Horace (CH01)" w:date="2017-03-29T16:14:00Z">
            <w:r w:rsidRPr="006451F2">
              <w:rPr>
                <w:rStyle w:val="Hyperlink"/>
                <w:noProof/>
              </w:rPr>
              <w:fldChar w:fldCharType="begin"/>
            </w:r>
            <w:r w:rsidRPr="006451F2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"_Toc478567418"</w:instrText>
            </w:r>
            <w:r w:rsidRPr="006451F2">
              <w:rPr>
                <w:rStyle w:val="Hyperlink"/>
                <w:noProof/>
              </w:rPr>
              <w:instrText xml:space="preserve"> </w:instrText>
            </w:r>
            <w:r w:rsidRPr="006451F2">
              <w:rPr>
                <w:rStyle w:val="Hyperlink"/>
                <w:noProof/>
              </w:rPr>
              <w:fldChar w:fldCharType="separate"/>
            </w:r>
            <w:r w:rsidRPr="006451F2">
              <w:rPr>
                <w:rStyle w:val="Hyperlink"/>
                <w:rFonts w:ascii="黑体" w:eastAsia="黑体" w:hAnsi="黑体"/>
                <w:b/>
                <w:noProof/>
              </w:rPr>
              <w:t>8.</w:t>
            </w:r>
            <w:r>
              <w:rPr>
                <w:noProof/>
              </w:rPr>
              <w:tab/>
            </w:r>
            <w:r w:rsidRPr="006451F2">
              <w:rPr>
                <w:rStyle w:val="Hyperlink"/>
                <w:rFonts w:ascii="黑体" w:eastAsia="黑体" w:hAnsi="黑体" w:hint="eastAsia"/>
                <w:b/>
                <w:noProof/>
              </w:rPr>
              <w:t>安装完成测试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_Toc478567418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1" w:author="Sun, Horace (CH01)" w:date="2017-03-29T16:14:00Z"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6451F2">
              <w:rPr>
                <w:rStyle w:val="Hyperlink"/>
                <w:noProof/>
              </w:rPr>
              <w:fldChar w:fldCharType="end"/>
            </w:r>
          </w:ins>
        </w:p>
        <w:p w14:paraId="2754879A" w14:textId="77777777" w:rsidR="00EB07AE" w:rsidDel="00CF7AEF" w:rsidRDefault="00EB07AE">
          <w:pPr>
            <w:pStyle w:val="TOC1"/>
            <w:tabs>
              <w:tab w:val="right" w:leader="dot" w:pos="8630"/>
            </w:tabs>
            <w:rPr>
              <w:ins w:id="92" w:author="Horace Sun" w:date="2017-03-29T15:42:00Z"/>
              <w:del w:id="93" w:author="Sun, Horace (CH01)" w:date="2017-03-29T16:14:00Z"/>
              <w:noProof/>
            </w:rPr>
          </w:pPr>
          <w:ins w:id="94" w:author="Horace Sun" w:date="2017-03-29T15:42:00Z">
            <w:del w:id="95" w:author="Sun, Horace (CH01)" w:date="2017-03-29T16:14:00Z">
              <w:r w:rsidRPr="00CF7AEF" w:rsidDel="00CF7AEF">
                <w:rPr>
                  <w:rStyle w:val="Hyperlink"/>
                  <w:rFonts w:hint="eastAsia"/>
                  <w:noProof/>
                </w:rPr>
                <w:delText>版权声明及联系方式</w:delText>
              </w:r>
              <w:r w:rsidDel="00CF7AEF">
                <w:rPr>
                  <w:noProof/>
                  <w:webHidden/>
                </w:rPr>
                <w:tab/>
                <w:delText>2</w:delText>
              </w:r>
            </w:del>
          </w:ins>
        </w:p>
        <w:p w14:paraId="70E2E321" w14:textId="77777777" w:rsidR="00EB07AE" w:rsidDel="00CF7AEF" w:rsidRDefault="00EB07AE">
          <w:pPr>
            <w:pStyle w:val="TOC1"/>
            <w:tabs>
              <w:tab w:val="left" w:pos="660"/>
              <w:tab w:val="right" w:leader="dot" w:pos="8630"/>
            </w:tabs>
            <w:rPr>
              <w:ins w:id="96" w:author="Horace Sun" w:date="2017-03-29T15:42:00Z"/>
              <w:del w:id="97" w:author="Sun, Horace (CH01)" w:date="2017-03-29T16:14:00Z"/>
              <w:noProof/>
            </w:rPr>
          </w:pPr>
          <w:ins w:id="98" w:author="Horace Sun" w:date="2017-03-29T15:42:00Z">
            <w:del w:id="99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1.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说明</w:delText>
              </w:r>
              <w:r w:rsidDel="00CF7AEF">
                <w:rPr>
                  <w:noProof/>
                  <w:webHidden/>
                </w:rPr>
                <w:tab/>
                <w:delText>5</w:delText>
              </w:r>
            </w:del>
          </w:ins>
        </w:p>
        <w:p w14:paraId="4B304E11" w14:textId="77777777" w:rsidR="00EB07AE" w:rsidDel="00CF7AEF" w:rsidRDefault="00EB07AE">
          <w:pPr>
            <w:pStyle w:val="TOC1"/>
            <w:tabs>
              <w:tab w:val="left" w:pos="660"/>
              <w:tab w:val="right" w:leader="dot" w:pos="8630"/>
            </w:tabs>
            <w:rPr>
              <w:ins w:id="100" w:author="Horace Sun" w:date="2017-03-29T15:42:00Z"/>
              <w:del w:id="101" w:author="Sun, Horace (CH01)" w:date="2017-03-29T16:14:00Z"/>
              <w:noProof/>
            </w:rPr>
          </w:pPr>
          <w:ins w:id="102" w:author="Horace Sun" w:date="2017-03-29T15:42:00Z">
            <w:del w:id="103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2.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相关术语</w:delText>
              </w:r>
              <w:r w:rsidDel="00CF7AEF">
                <w:rPr>
                  <w:noProof/>
                  <w:webHidden/>
                </w:rPr>
                <w:tab/>
                <w:delText>6</w:delText>
              </w:r>
            </w:del>
          </w:ins>
        </w:p>
        <w:p w14:paraId="172FBD5E" w14:textId="77777777" w:rsidR="00EB07AE" w:rsidDel="00CF7AEF" w:rsidRDefault="00EB07AE">
          <w:pPr>
            <w:pStyle w:val="TOC1"/>
            <w:tabs>
              <w:tab w:val="left" w:pos="660"/>
              <w:tab w:val="right" w:leader="dot" w:pos="8630"/>
            </w:tabs>
            <w:rPr>
              <w:ins w:id="104" w:author="Horace Sun" w:date="2017-03-29T15:42:00Z"/>
              <w:del w:id="105" w:author="Sun, Horace (CH01)" w:date="2017-03-29T16:14:00Z"/>
              <w:noProof/>
            </w:rPr>
          </w:pPr>
          <w:ins w:id="106" w:author="Horace Sun" w:date="2017-03-29T15:42:00Z">
            <w:del w:id="107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3.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参考文档</w:delText>
              </w:r>
              <w:r w:rsidDel="00CF7AEF">
                <w:rPr>
                  <w:noProof/>
                  <w:webHidden/>
                </w:rPr>
                <w:tab/>
                <w:delText>7</w:delText>
              </w:r>
            </w:del>
          </w:ins>
        </w:p>
        <w:p w14:paraId="1D8074CD" w14:textId="77777777" w:rsidR="00EB07AE" w:rsidDel="00CF7AEF" w:rsidRDefault="00EB07AE">
          <w:pPr>
            <w:pStyle w:val="TOC1"/>
            <w:tabs>
              <w:tab w:val="left" w:pos="660"/>
              <w:tab w:val="right" w:leader="dot" w:pos="8630"/>
            </w:tabs>
            <w:rPr>
              <w:ins w:id="108" w:author="Horace Sun" w:date="2017-03-29T15:42:00Z"/>
              <w:del w:id="109" w:author="Sun, Horace (CH01)" w:date="2017-03-29T16:14:00Z"/>
              <w:noProof/>
            </w:rPr>
          </w:pPr>
          <w:ins w:id="110" w:author="Horace Sun" w:date="2017-03-29T15:42:00Z">
            <w:del w:id="111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4.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BPS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产品介绍</w:delText>
              </w:r>
              <w:r w:rsidDel="00CF7AEF">
                <w:rPr>
                  <w:noProof/>
                  <w:webHidden/>
                </w:rPr>
                <w:tab/>
                <w:delText>8</w:delText>
              </w:r>
            </w:del>
          </w:ins>
        </w:p>
        <w:p w14:paraId="640D920B" w14:textId="77777777" w:rsidR="00EB07AE" w:rsidDel="00CF7AEF" w:rsidRDefault="00EB07AE">
          <w:pPr>
            <w:pStyle w:val="TOC1"/>
            <w:tabs>
              <w:tab w:val="left" w:pos="660"/>
              <w:tab w:val="right" w:leader="dot" w:pos="8630"/>
            </w:tabs>
            <w:rPr>
              <w:ins w:id="112" w:author="Horace Sun" w:date="2017-03-29T15:42:00Z"/>
              <w:del w:id="113" w:author="Sun, Horace (CH01)" w:date="2017-03-29T16:14:00Z"/>
              <w:noProof/>
            </w:rPr>
          </w:pPr>
          <w:ins w:id="114" w:author="Horace Sun" w:date="2017-03-29T15:42:00Z">
            <w:del w:id="115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5.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BPS R200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系统组成</w:delText>
              </w:r>
              <w:r w:rsidDel="00CF7AEF">
                <w:rPr>
                  <w:noProof/>
                  <w:webHidden/>
                </w:rPr>
                <w:tab/>
                <w:delText>9</w:delText>
              </w:r>
            </w:del>
          </w:ins>
        </w:p>
        <w:p w14:paraId="77A8AB53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16" w:author="Horace Sun" w:date="2017-03-29T15:42:00Z"/>
              <w:del w:id="117" w:author="Sun, Horace (CH01)" w:date="2017-03-29T16:14:00Z"/>
              <w:noProof/>
            </w:rPr>
          </w:pPr>
          <w:ins w:id="118" w:author="Horace Sun" w:date="2017-03-29T15:42:00Z">
            <w:del w:id="119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 xml:space="preserve">5.1 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系统架构</w:delText>
              </w:r>
              <w:r w:rsidDel="00CF7AEF">
                <w:rPr>
                  <w:noProof/>
                  <w:webHidden/>
                </w:rPr>
                <w:tab/>
                <w:delText>9</w:delText>
              </w:r>
            </w:del>
          </w:ins>
        </w:p>
        <w:p w14:paraId="1CC18E9C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20" w:author="Horace Sun" w:date="2017-03-29T15:42:00Z"/>
              <w:del w:id="121" w:author="Sun, Horace (CH01)" w:date="2017-03-29T16:14:00Z"/>
              <w:noProof/>
            </w:rPr>
          </w:pPr>
          <w:ins w:id="122" w:author="Horace Sun" w:date="2017-03-29T15:42:00Z">
            <w:del w:id="123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 xml:space="preserve">5.2 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子系统</w:delText>
              </w:r>
              <w:r w:rsidDel="00CF7AEF">
                <w:rPr>
                  <w:noProof/>
                  <w:webHidden/>
                </w:rPr>
                <w:tab/>
                <w:delText>9</w:delText>
              </w:r>
            </w:del>
          </w:ins>
        </w:p>
        <w:p w14:paraId="4888A919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24" w:author="Horace Sun" w:date="2017-03-29T15:42:00Z"/>
              <w:del w:id="125" w:author="Sun, Horace (CH01)" w:date="2017-03-29T16:14:00Z"/>
              <w:noProof/>
            </w:rPr>
          </w:pPr>
          <w:ins w:id="126" w:author="Horace Sun" w:date="2017-03-29T15:42:00Z">
            <w:del w:id="127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 xml:space="preserve">5.3 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数据采集网关</w:delText>
              </w:r>
              <w:r w:rsidDel="00CF7AEF">
                <w:rPr>
                  <w:noProof/>
                  <w:webHidden/>
                </w:rPr>
                <w:tab/>
                <w:delText>9</w:delText>
              </w:r>
            </w:del>
          </w:ins>
        </w:p>
        <w:p w14:paraId="3DCC074A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28" w:author="Horace Sun" w:date="2017-03-29T15:42:00Z"/>
              <w:del w:id="129" w:author="Sun, Horace (CH01)" w:date="2017-03-29T16:14:00Z"/>
              <w:noProof/>
            </w:rPr>
          </w:pPr>
          <w:ins w:id="130" w:author="Horace Sun" w:date="2017-03-29T15:42:00Z">
            <w:del w:id="131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5.4 BPS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平台</w:delText>
              </w:r>
              <w:r w:rsidDel="00CF7AEF">
                <w:rPr>
                  <w:noProof/>
                  <w:webHidden/>
                </w:rPr>
                <w:tab/>
                <w:delText>9</w:delText>
              </w:r>
            </w:del>
          </w:ins>
        </w:p>
        <w:p w14:paraId="5740683D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32" w:author="Horace Sun" w:date="2017-03-29T15:42:00Z"/>
              <w:del w:id="133" w:author="Sun, Horace (CH01)" w:date="2017-03-29T16:14:00Z"/>
              <w:noProof/>
            </w:rPr>
          </w:pPr>
          <w:ins w:id="134" w:author="Horace Sun" w:date="2017-03-29T15:42:00Z">
            <w:del w:id="135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5.5 BPS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应用</w:delText>
              </w:r>
              <w:r w:rsidDel="00CF7AEF">
                <w:rPr>
                  <w:noProof/>
                  <w:webHidden/>
                </w:rPr>
                <w:tab/>
                <w:delText>9</w:delText>
              </w:r>
            </w:del>
          </w:ins>
        </w:p>
        <w:p w14:paraId="5CEBDB81" w14:textId="77777777" w:rsidR="00EB07AE" w:rsidDel="00CF7AEF" w:rsidRDefault="00EB07AE">
          <w:pPr>
            <w:pStyle w:val="TOC3"/>
            <w:tabs>
              <w:tab w:val="left" w:pos="880"/>
              <w:tab w:val="right" w:leader="dot" w:pos="8630"/>
            </w:tabs>
            <w:rPr>
              <w:ins w:id="136" w:author="Horace Sun" w:date="2017-03-29T15:42:00Z"/>
              <w:del w:id="137" w:author="Sun, Horace (CH01)" w:date="2017-03-29T16:14:00Z"/>
              <w:noProof/>
            </w:rPr>
          </w:pPr>
          <w:ins w:id="138" w:author="Horace Sun" w:date="2017-03-29T15:42:00Z">
            <w:del w:id="139" w:author="Sun, Horace (CH01)" w:date="2017-03-29T16:14:00Z">
              <w:r w:rsidRPr="00CF7AEF" w:rsidDel="00CF7AEF">
                <w:rPr>
                  <w:rStyle w:val="Hyperlink"/>
                  <w:rFonts w:ascii="Symbol" w:hAnsi="Symbol"/>
                  <w:noProof/>
                </w:rPr>
                <w:delText>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noProof/>
                </w:rPr>
                <w:delText>PC</w:delText>
              </w:r>
              <w:r w:rsidRPr="00CF7AEF" w:rsidDel="00CF7AEF">
                <w:rPr>
                  <w:rStyle w:val="Hyperlink"/>
                  <w:rFonts w:hint="eastAsia"/>
                  <w:noProof/>
                </w:rPr>
                <w:delText>客户端应用：基于浏览器的免安装应用</w:delText>
              </w:r>
              <w:r w:rsidDel="00CF7AEF">
                <w:rPr>
                  <w:noProof/>
                  <w:webHidden/>
                </w:rPr>
                <w:tab/>
                <w:delText>9</w:delText>
              </w:r>
            </w:del>
          </w:ins>
        </w:p>
        <w:p w14:paraId="5F50BA8E" w14:textId="77777777" w:rsidR="00EB07AE" w:rsidDel="00CF7AEF" w:rsidRDefault="00EB07AE">
          <w:pPr>
            <w:pStyle w:val="TOC3"/>
            <w:tabs>
              <w:tab w:val="left" w:pos="880"/>
              <w:tab w:val="right" w:leader="dot" w:pos="8630"/>
            </w:tabs>
            <w:rPr>
              <w:ins w:id="140" w:author="Horace Sun" w:date="2017-03-29T15:42:00Z"/>
              <w:del w:id="141" w:author="Sun, Horace (CH01)" w:date="2017-03-29T16:14:00Z"/>
              <w:noProof/>
            </w:rPr>
          </w:pPr>
          <w:ins w:id="142" w:author="Horace Sun" w:date="2017-03-29T15:42:00Z">
            <w:del w:id="143" w:author="Sun, Horace (CH01)" w:date="2017-03-29T16:14:00Z">
              <w:r w:rsidRPr="00CF7AEF" w:rsidDel="00CF7AEF">
                <w:rPr>
                  <w:rStyle w:val="Hyperlink"/>
                  <w:rFonts w:ascii="Symbol" w:hAnsi="Symbol"/>
                  <w:noProof/>
                </w:rPr>
                <w:delText>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rFonts w:hint="eastAsia"/>
                  <w:noProof/>
                </w:rPr>
                <w:delText>移动手机端应用：基于安卓手机的应用</w:delText>
              </w:r>
              <w:r w:rsidDel="00CF7AEF">
                <w:rPr>
                  <w:noProof/>
                  <w:webHidden/>
                </w:rPr>
                <w:tab/>
                <w:delText>9</w:delText>
              </w:r>
            </w:del>
          </w:ins>
        </w:p>
        <w:p w14:paraId="3711B97F" w14:textId="77777777" w:rsidR="00EB07AE" w:rsidDel="00CF7AEF" w:rsidRDefault="00EB07AE">
          <w:pPr>
            <w:pStyle w:val="TOC1"/>
            <w:tabs>
              <w:tab w:val="left" w:pos="660"/>
              <w:tab w:val="right" w:leader="dot" w:pos="8630"/>
            </w:tabs>
            <w:rPr>
              <w:ins w:id="144" w:author="Horace Sun" w:date="2017-03-29T15:42:00Z"/>
              <w:del w:id="145" w:author="Sun, Horace (CH01)" w:date="2017-03-29T16:14:00Z"/>
              <w:noProof/>
            </w:rPr>
          </w:pPr>
          <w:ins w:id="146" w:author="Horace Sun" w:date="2017-03-29T15:42:00Z">
            <w:del w:id="147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6.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安装准备</w:delText>
              </w:r>
              <w:r w:rsidDel="00CF7AEF">
                <w:rPr>
                  <w:noProof/>
                  <w:webHidden/>
                </w:rPr>
                <w:tab/>
                <w:delText>10</w:delText>
              </w:r>
            </w:del>
          </w:ins>
        </w:p>
        <w:p w14:paraId="3E0603CB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48" w:author="Horace Sun" w:date="2017-03-29T15:42:00Z"/>
              <w:del w:id="149" w:author="Sun, Horace (CH01)" w:date="2017-03-29T16:14:00Z"/>
              <w:noProof/>
            </w:rPr>
          </w:pPr>
          <w:ins w:id="150" w:author="Horace Sun" w:date="2017-03-29T15:42:00Z">
            <w:del w:id="151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6.1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安装介质内容</w:delText>
              </w:r>
              <w:r w:rsidDel="00CF7AEF">
                <w:rPr>
                  <w:noProof/>
                  <w:webHidden/>
                </w:rPr>
                <w:tab/>
                <w:delText>10</w:delText>
              </w:r>
            </w:del>
          </w:ins>
        </w:p>
        <w:p w14:paraId="07CC679A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52" w:author="Horace Sun" w:date="2017-03-29T15:42:00Z"/>
              <w:del w:id="153" w:author="Sun, Horace (CH01)" w:date="2017-03-29T16:14:00Z"/>
              <w:noProof/>
            </w:rPr>
          </w:pPr>
          <w:ins w:id="154" w:author="Horace Sun" w:date="2017-03-29T15:42:00Z">
            <w:del w:id="155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6.2 BPS R200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的安装模块</w:delText>
              </w:r>
              <w:r w:rsidDel="00CF7AEF">
                <w:rPr>
                  <w:noProof/>
                  <w:webHidden/>
                </w:rPr>
                <w:tab/>
                <w:delText>10</w:delText>
              </w:r>
            </w:del>
          </w:ins>
        </w:p>
        <w:p w14:paraId="47AF4527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56" w:author="Horace Sun" w:date="2017-03-29T15:42:00Z"/>
              <w:del w:id="157" w:author="Sun, Horace (CH01)" w:date="2017-03-29T16:14:00Z"/>
              <w:noProof/>
            </w:rPr>
          </w:pPr>
          <w:ins w:id="158" w:author="Horace Sun" w:date="2017-03-29T15:42:00Z">
            <w:del w:id="159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6.3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安装环境要求</w:delText>
              </w:r>
              <w:r w:rsidDel="00CF7AEF">
                <w:rPr>
                  <w:noProof/>
                  <w:webHidden/>
                </w:rPr>
                <w:tab/>
                <w:delText>10</w:delText>
              </w:r>
            </w:del>
          </w:ins>
        </w:p>
        <w:p w14:paraId="29FCCA94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60" w:author="Horace Sun" w:date="2017-03-29T15:42:00Z"/>
              <w:del w:id="161" w:author="Sun, Horace (CH01)" w:date="2017-03-29T16:14:00Z"/>
              <w:noProof/>
            </w:rPr>
          </w:pPr>
          <w:ins w:id="162" w:author="Horace Sun" w:date="2017-03-29T15:42:00Z">
            <w:del w:id="163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6.4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网络规划</w:delText>
              </w:r>
              <w:r w:rsidDel="00CF7AEF">
                <w:rPr>
                  <w:noProof/>
                  <w:webHidden/>
                </w:rPr>
                <w:tab/>
                <w:delText>11</w:delText>
              </w:r>
            </w:del>
          </w:ins>
        </w:p>
        <w:p w14:paraId="61F44856" w14:textId="77777777" w:rsidR="00EB07AE" w:rsidDel="00CF7AEF" w:rsidRDefault="00EB07AE">
          <w:pPr>
            <w:pStyle w:val="TOC1"/>
            <w:tabs>
              <w:tab w:val="left" w:pos="660"/>
              <w:tab w:val="right" w:leader="dot" w:pos="8630"/>
            </w:tabs>
            <w:rPr>
              <w:ins w:id="164" w:author="Horace Sun" w:date="2017-03-29T15:42:00Z"/>
              <w:del w:id="165" w:author="Sun, Horace (CH01)" w:date="2017-03-29T16:14:00Z"/>
              <w:noProof/>
            </w:rPr>
          </w:pPr>
          <w:ins w:id="166" w:author="Horace Sun" w:date="2017-03-29T15:42:00Z">
            <w:del w:id="167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7.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系统安装</w:delText>
              </w:r>
              <w:r w:rsidDel="00CF7AEF">
                <w:rPr>
                  <w:noProof/>
                  <w:webHidden/>
                </w:rPr>
                <w:tab/>
                <w:delText>12</w:delText>
              </w:r>
            </w:del>
          </w:ins>
        </w:p>
        <w:p w14:paraId="7387EA66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68" w:author="Horace Sun" w:date="2017-03-29T15:42:00Z"/>
              <w:del w:id="169" w:author="Sun, Horace (CH01)" w:date="2017-03-29T16:14:00Z"/>
              <w:noProof/>
            </w:rPr>
          </w:pPr>
          <w:ins w:id="170" w:author="Horace Sun" w:date="2017-03-29T15:42:00Z">
            <w:del w:id="171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7.1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平台服务器安装</w:delText>
              </w:r>
              <w:r w:rsidDel="00CF7AEF">
                <w:rPr>
                  <w:noProof/>
                  <w:webHidden/>
                </w:rPr>
                <w:tab/>
                <w:delText>12</w:delText>
              </w:r>
            </w:del>
          </w:ins>
        </w:p>
        <w:p w14:paraId="40383F1E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72" w:author="Horace Sun" w:date="2017-03-29T15:42:00Z"/>
              <w:del w:id="173" w:author="Sun, Horace (CH01)" w:date="2017-03-29T16:14:00Z"/>
              <w:noProof/>
            </w:rPr>
          </w:pPr>
          <w:ins w:id="174" w:author="Horace Sun" w:date="2017-03-29T15:42:00Z">
            <w:del w:id="175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7.2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数据采集器安装</w:delText>
              </w:r>
              <w:r w:rsidDel="00CF7AEF">
                <w:rPr>
                  <w:noProof/>
                  <w:webHidden/>
                </w:rPr>
                <w:tab/>
                <w:delText>15</w:delText>
              </w:r>
            </w:del>
          </w:ins>
        </w:p>
        <w:p w14:paraId="48DA49AD" w14:textId="77777777" w:rsidR="00EB07AE" w:rsidDel="00CF7AEF" w:rsidRDefault="00EB07AE">
          <w:pPr>
            <w:pStyle w:val="TOC3"/>
            <w:tabs>
              <w:tab w:val="right" w:leader="dot" w:pos="8630"/>
            </w:tabs>
            <w:rPr>
              <w:ins w:id="176" w:author="Horace Sun" w:date="2017-03-29T15:42:00Z"/>
              <w:del w:id="177" w:author="Sun, Horace (CH01)" w:date="2017-03-29T16:14:00Z"/>
              <w:noProof/>
            </w:rPr>
          </w:pPr>
          <w:ins w:id="178" w:author="Horace Sun" w:date="2017-03-29T15:42:00Z">
            <w:del w:id="179" w:author="Sun, Horace (CH01)" w:date="2017-03-29T16:14:00Z">
              <w:r w:rsidRPr="00CF7AEF" w:rsidDel="00CF7AEF">
                <w:rPr>
                  <w:rStyle w:val="Hyperlink"/>
                  <w:b/>
                  <w:noProof/>
                </w:rPr>
                <w:delText>7.2.1 Tridium Niagara</w:delText>
              </w:r>
              <w:r w:rsidRPr="00CF7AEF" w:rsidDel="00CF7AEF">
                <w:rPr>
                  <w:rStyle w:val="Hyperlink"/>
                  <w:rFonts w:hint="eastAsia"/>
                  <w:b/>
                  <w:noProof/>
                </w:rPr>
                <w:delText>安装及</w:delText>
              </w:r>
              <w:r w:rsidRPr="00CF7AEF" w:rsidDel="00CF7AEF">
                <w:rPr>
                  <w:rStyle w:val="Hyperlink"/>
                  <w:b/>
                  <w:noProof/>
                </w:rPr>
                <w:delText>license</w:delText>
              </w:r>
              <w:r w:rsidRPr="00CF7AEF" w:rsidDel="00CF7AEF">
                <w:rPr>
                  <w:rStyle w:val="Hyperlink"/>
                  <w:rFonts w:hint="eastAsia"/>
                  <w:b/>
                  <w:noProof/>
                </w:rPr>
                <w:delText>安装</w:delText>
              </w:r>
              <w:r w:rsidDel="00CF7AEF">
                <w:rPr>
                  <w:noProof/>
                  <w:webHidden/>
                </w:rPr>
                <w:tab/>
                <w:delText>15</w:delText>
              </w:r>
            </w:del>
          </w:ins>
        </w:p>
        <w:p w14:paraId="79493B46" w14:textId="77777777" w:rsidR="00EB07AE" w:rsidDel="00CF7AEF" w:rsidRDefault="00EB07AE">
          <w:pPr>
            <w:pStyle w:val="TOC3"/>
            <w:tabs>
              <w:tab w:val="right" w:leader="dot" w:pos="8630"/>
            </w:tabs>
            <w:rPr>
              <w:ins w:id="180" w:author="Horace Sun" w:date="2017-03-29T15:42:00Z"/>
              <w:del w:id="181" w:author="Sun, Horace (CH01)" w:date="2017-03-29T16:14:00Z"/>
              <w:noProof/>
            </w:rPr>
          </w:pPr>
          <w:ins w:id="182" w:author="Horace Sun" w:date="2017-03-29T15:42:00Z">
            <w:del w:id="183" w:author="Sun, Horace (CH01)" w:date="2017-03-29T16:14:00Z">
              <w:r w:rsidRPr="00CF7AEF" w:rsidDel="00CF7AEF">
                <w:rPr>
                  <w:rStyle w:val="Hyperlink"/>
                  <w:b/>
                  <w:noProof/>
                </w:rPr>
                <w:delText>7.2.2 DAQ</w:delText>
              </w:r>
              <w:r w:rsidRPr="00CF7AEF" w:rsidDel="00CF7AEF">
                <w:rPr>
                  <w:rStyle w:val="Hyperlink"/>
                  <w:rFonts w:hint="eastAsia"/>
                  <w:b/>
                  <w:noProof/>
                </w:rPr>
                <w:delText>安装</w:delText>
              </w:r>
              <w:r w:rsidDel="00CF7AEF">
                <w:rPr>
                  <w:noProof/>
                  <w:webHidden/>
                </w:rPr>
                <w:tab/>
                <w:delText>15</w:delText>
              </w:r>
            </w:del>
          </w:ins>
        </w:p>
        <w:p w14:paraId="0973ECEF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84" w:author="Horace Sun" w:date="2017-03-29T15:42:00Z"/>
              <w:del w:id="185" w:author="Sun, Horace (CH01)" w:date="2017-03-29T16:14:00Z"/>
              <w:noProof/>
            </w:rPr>
          </w:pPr>
          <w:ins w:id="186" w:author="Horace Sun" w:date="2017-03-29T15:42:00Z">
            <w:del w:id="187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7.3 PC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客户端安装</w:delText>
              </w:r>
              <w:r w:rsidDel="00CF7AEF">
                <w:rPr>
                  <w:noProof/>
                  <w:webHidden/>
                </w:rPr>
                <w:tab/>
                <w:delText>15</w:delText>
              </w:r>
            </w:del>
          </w:ins>
        </w:p>
        <w:p w14:paraId="3F555415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88" w:author="Horace Sun" w:date="2017-03-29T15:42:00Z"/>
              <w:del w:id="189" w:author="Sun, Horace (CH01)" w:date="2017-03-29T16:14:00Z"/>
              <w:noProof/>
            </w:rPr>
          </w:pPr>
          <w:ins w:id="190" w:author="Horace Sun" w:date="2017-03-29T15:42:00Z">
            <w:del w:id="191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7.4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手机端安装</w:delText>
              </w:r>
              <w:r w:rsidDel="00CF7AEF">
                <w:rPr>
                  <w:noProof/>
                  <w:webHidden/>
                </w:rPr>
                <w:tab/>
                <w:delText>15</w:delText>
              </w:r>
            </w:del>
          </w:ins>
        </w:p>
        <w:p w14:paraId="47877981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92" w:author="Horace Sun" w:date="2017-03-29T15:42:00Z"/>
              <w:del w:id="193" w:author="Sun, Horace (CH01)" w:date="2017-03-29T16:14:00Z"/>
              <w:noProof/>
            </w:rPr>
          </w:pPr>
          <w:ins w:id="194" w:author="Horace Sun" w:date="2017-03-29T15:42:00Z">
            <w:del w:id="195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7.5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配置工具安装</w:delText>
              </w:r>
              <w:r w:rsidDel="00CF7AEF">
                <w:rPr>
                  <w:noProof/>
                  <w:webHidden/>
                </w:rPr>
                <w:tab/>
                <w:delText>15</w:delText>
              </w:r>
            </w:del>
          </w:ins>
        </w:p>
        <w:p w14:paraId="334D1578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196" w:author="Horace Sun" w:date="2017-03-29T15:42:00Z"/>
              <w:del w:id="197" w:author="Sun, Horace (CH01)" w:date="2017-03-29T16:14:00Z"/>
              <w:noProof/>
            </w:rPr>
          </w:pPr>
          <w:ins w:id="198" w:author="Horace Sun" w:date="2017-03-29T15:42:00Z">
            <w:del w:id="199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7.6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证书安装</w:delText>
              </w:r>
              <w:r w:rsidDel="00CF7AEF">
                <w:rPr>
                  <w:noProof/>
                  <w:webHidden/>
                </w:rPr>
                <w:tab/>
                <w:delText>15</w:delText>
              </w:r>
            </w:del>
          </w:ins>
        </w:p>
        <w:p w14:paraId="2F3D5AA3" w14:textId="77777777" w:rsidR="00EB07AE" w:rsidDel="00CF7AEF" w:rsidRDefault="00EB07AE">
          <w:pPr>
            <w:pStyle w:val="TOC2"/>
            <w:tabs>
              <w:tab w:val="right" w:leader="dot" w:pos="8630"/>
            </w:tabs>
            <w:rPr>
              <w:ins w:id="200" w:author="Horace Sun" w:date="2017-03-29T15:42:00Z"/>
              <w:del w:id="201" w:author="Sun, Horace (CH01)" w:date="2017-03-29T16:14:00Z"/>
              <w:noProof/>
            </w:rPr>
          </w:pPr>
          <w:ins w:id="202" w:author="Horace Sun" w:date="2017-03-29T15:42:00Z">
            <w:del w:id="203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7.7 BPS</w:delText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使用许可安装</w:delText>
              </w:r>
              <w:r w:rsidDel="00CF7AEF">
                <w:rPr>
                  <w:noProof/>
                  <w:webHidden/>
                </w:rPr>
                <w:tab/>
                <w:delText>15</w:delText>
              </w:r>
            </w:del>
          </w:ins>
        </w:p>
        <w:p w14:paraId="5FCAE1F9" w14:textId="77777777" w:rsidR="00EB07AE" w:rsidDel="00CF7AEF" w:rsidRDefault="00EB07AE">
          <w:pPr>
            <w:pStyle w:val="TOC1"/>
            <w:tabs>
              <w:tab w:val="left" w:pos="660"/>
              <w:tab w:val="right" w:leader="dot" w:pos="8630"/>
            </w:tabs>
            <w:rPr>
              <w:ins w:id="204" w:author="Horace Sun" w:date="2017-03-29T15:42:00Z"/>
              <w:del w:id="205" w:author="Sun, Horace (CH01)" w:date="2017-03-29T16:14:00Z"/>
              <w:noProof/>
            </w:rPr>
          </w:pPr>
          <w:ins w:id="206" w:author="Horace Sun" w:date="2017-03-29T15:42:00Z">
            <w:del w:id="207" w:author="Sun, Horace (CH01)" w:date="2017-03-29T16:14:00Z">
              <w:r w:rsidRPr="00CF7AEF" w:rsidDel="00CF7AEF">
                <w:rPr>
                  <w:rStyle w:val="Hyperlink"/>
                  <w:rFonts w:ascii="黑体" w:eastAsia="黑体" w:hAnsi="黑体"/>
                  <w:b/>
                  <w:noProof/>
                </w:rPr>
                <w:delText>8.</w:delText>
              </w:r>
              <w:r w:rsidDel="00CF7AEF">
                <w:rPr>
                  <w:noProof/>
                </w:rPr>
                <w:tab/>
              </w:r>
              <w:r w:rsidRPr="00CF7AEF" w:rsidDel="00CF7AEF">
                <w:rPr>
                  <w:rStyle w:val="Hyperlink"/>
                  <w:rFonts w:ascii="黑体" w:eastAsia="黑体" w:hAnsi="黑体" w:hint="eastAsia"/>
                  <w:b/>
                  <w:noProof/>
                </w:rPr>
                <w:delText>安装完成测试</w:delText>
              </w:r>
              <w:r w:rsidDel="00CF7AEF">
                <w:rPr>
                  <w:noProof/>
                  <w:webHidden/>
                </w:rPr>
                <w:tab/>
                <w:delText>16</w:delText>
              </w:r>
            </w:del>
          </w:ins>
        </w:p>
        <w:p w14:paraId="15BA65F8" w14:textId="77777777" w:rsidR="000E73DB" w:rsidDel="00CF7AEF" w:rsidRDefault="000E73DB">
          <w:pPr>
            <w:pStyle w:val="TOC1"/>
            <w:tabs>
              <w:tab w:val="right" w:leader="dot" w:pos="8630"/>
            </w:tabs>
            <w:rPr>
              <w:del w:id="208" w:author="Sun, Horace (CH01)" w:date="2017-03-29T16:14:00Z"/>
              <w:noProof/>
            </w:rPr>
          </w:pPr>
          <w:del w:id="209" w:author="Sun, Horace (CH01)" w:date="2017-03-29T16:14:00Z">
            <w:r w:rsidRPr="00EB07AE" w:rsidDel="00CF7AEF">
              <w:rPr>
                <w:rFonts w:hint="eastAsia"/>
                <w:rPrChange w:id="210" w:author="Horace Sun" w:date="2017-03-29T15:42:00Z">
                  <w:rPr>
                    <w:rStyle w:val="Hyperlink"/>
                    <w:rFonts w:hint="eastAsia"/>
                    <w:noProof/>
                  </w:rPr>
                </w:rPrChange>
              </w:rPr>
              <w:delText>版权声明及联系方式</w:delText>
            </w:r>
            <w:r w:rsidDel="00CF7AEF">
              <w:rPr>
                <w:noProof/>
                <w:webHidden/>
              </w:rPr>
              <w:tab/>
              <w:delText>5</w:delText>
            </w:r>
          </w:del>
        </w:p>
        <w:p w14:paraId="2AE69F6E" w14:textId="77777777" w:rsidR="000E73DB" w:rsidDel="00CF7AEF" w:rsidRDefault="000E73DB">
          <w:pPr>
            <w:pStyle w:val="TOC1"/>
            <w:tabs>
              <w:tab w:val="left" w:pos="660"/>
              <w:tab w:val="right" w:leader="dot" w:pos="8630"/>
            </w:tabs>
            <w:rPr>
              <w:del w:id="211" w:author="Sun, Horace (CH01)" w:date="2017-03-29T16:14:00Z"/>
              <w:noProof/>
            </w:rPr>
          </w:pPr>
          <w:del w:id="212" w:author="Sun, Horace (CH01)" w:date="2017-03-29T16:14:00Z">
            <w:r w:rsidRPr="00EB07AE" w:rsidDel="00CF7AEF">
              <w:rPr>
                <w:rPrChange w:id="213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1.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Fonts w:hint="eastAsia"/>
                <w:rPrChange w:id="214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说明</w:delText>
            </w:r>
            <w:r w:rsidDel="00CF7AEF">
              <w:rPr>
                <w:noProof/>
                <w:webHidden/>
              </w:rPr>
              <w:tab/>
              <w:delText>6</w:delText>
            </w:r>
          </w:del>
        </w:p>
        <w:p w14:paraId="6C7F0B9C" w14:textId="77777777" w:rsidR="000E73DB" w:rsidDel="00CF7AEF" w:rsidRDefault="000E73DB">
          <w:pPr>
            <w:pStyle w:val="TOC1"/>
            <w:tabs>
              <w:tab w:val="left" w:pos="660"/>
              <w:tab w:val="right" w:leader="dot" w:pos="8630"/>
            </w:tabs>
            <w:rPr>
              <w:del w:id="215" w:author="Sun, Horace (CH01)" w:date="2017-03-29T16:14:00Z"/>
              <w:noProof/>
            </w:rPr>
          </w:pPr>
          <w:del w:id="216" w:author="Sun, Horace (CH01)" w:date="2017-03-29T16:14:00Z">
            <w:r w:rsidRPr="00EB07AE" w:rsidDel="00CF7AEF">
              <w:rPr>
                <w:rPrChange w:id="217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2.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Fonts w:hint="eastAsia"/>
                <w:rPrChange w:id="218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相关术语</w:delText>
            </w:r>
            <w:r w:rsidDel="00CF7AEF">
              <w:rPr>
                <w:noProof/>
                <w:webHidden/>
              </w:rPr>
              <w:tab/>
              <w:delText>7</w:delText>
            </w:r>
          </w:del>
        </w:p>
        <w:p w14:paraId="60ED58E7" w14:textId="77777777" w:rsidR="000E73DB" w:rsidDel="00CF7AEF" w:rsidRDefault="000E73DB">
          <w:pPr>
            <w:pStyle w:val="TOC1"/>
            <w:tabs>
              <w:tab w:val="left" w:pos="660"/>
              <w:tab w:val="right" w:leader="dot" w:pos="8630"/>
            </w:tabs>
            <w:rPr>
              <w:del w:id="219" w:author="Sun, Horace (CH01)" w:date="2017-03-29T16:14:00Z"/>
              <w:noProof/>
            </w:rPr>
          </w:pPr>
          <w:del w:id="220" w:author="Sun, Horace (CH01)" w:date="2017-03-29T16:14:00Z">
            <w:r w:rsidRPr="00EB07AE" w:rsidDel="00CF7AEF">
              <w:rPr>
                <w:rPrChange w:id="221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3.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Fonts w:hint="eastAsia"/>
                <w:rPrChange w:id="222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参考文档</w:delText>
            </w:r>
            <w:r w:rsidDel="00CF7AEF">
              <w:rPr>
                <w:noProof/>
                <w:webHidden/>
              </w:rPr>
              <w:tab/>
              <w:delText>8</w:delText>
            </w:r>
          </w:del>
        </w:p>
        <w:p w14:paraId="0C78923A" w14:textId="77777777" w:rsidR="000E73DB" w:rsidDel="00CF7AEF" w:rsidRDefault="000E73DB">
          <w:pPr>
            <w:pStyle w:val="TOC1"/>
            <w:tabs>
              <w:tab w:val="left" w:pos="660"/>
              <w:tab w:val="right" w:leader="dot" w:pos="8630"/>
            </w:tabs>
            <w:rPr>
              <w:del w:id="223" w:author="Sun, Horace (CH01)" w:date="2017-03-29T16:14:00Z"/>
              <w:noProof/>
            </w:rPr>
          </w:pPr>
          <w:del w:id="224" w:author="Sun, Horace (CH01)" w:date="2017-03-29T16:14:00Z">
            <w:r w:rsidRPr="00EB07AE" w:rsidDel="00CF7AEF">
              <w:rPr>
                <w:rPrChange w:id="225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4.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PrChange w:id="226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BPS</w:delText>
            </w:r>
            <w:r w:rsidRPr="00EB07AE" w:rsidDel="00CF7AEF">
              <w:rPr>
                <w:rFonts w:hint="eastAsia"/>
                <w:rPrChange w:id="227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产品介绍</w:delText>
            </w:r>
            <w:r w:rsidDel="00CF7AEF">
              <w:rPr>
                <w:noProof/>
                <w:webHidden/>
              </w:rPr>
              <w:tab/>
              <w:delText>9</w:delText>
            </w:r>
          </w:del>
        </w:p>
        <w:p w14:paraId="088E7BAA" w14:textId="77777777" w:rsidR="000E73DB" w:rsidDel="00CF7AEF" w:rsidRDefault="000E73DB">
          <w:pPr>
            <w:pStyle w:val="TOC1"/>
            <w:tabs>
              <w:tab w:val="left" w:pos="660"/>
              <w:tab w:val="right" w:leader="dot" w:pos="8630"/>
            </w:tabs>
            <w:rPr>
              <w:del w:id="228" w:author="Sun, Horace (CH01)" w:date="2017-03-29T16:14:00Z"/>
              <w:noProof/>
            </w:rPr>
          </w:pPr>
          <w:del w:id="229" w:author="Sun, Horace (CH01)" w:date="2017-03-29T16:14:00Z">
            <w:r w:rsidRPr="00EB07AE" w:rsidDel="00CF7AEF">
              <w:rPr>
                <w:rPrChange w:id="230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5.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PrChange w:id="231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BPS R200</w:delText>
            </w:r>
            <w:r w:rsidRPr="00EB07AE" w:rsidDel="00CF7AEF">
              <w:rPr>
                <w:rFonts w:hint="eastAsia"/>
                <w:rPrChange w:id="232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系统组成</w:delText>
            </w:r>
            <w:r w:rsidDel="00CF7AEF">
              <w:rPr>
                <w:noProof/>
                <w:webHidden/>
              </w:rPr>
              <w:tab/>
              <w:delText>10</w:delText>
            </w:r>
          </w:del>
        </w:p>
        <w:p w14:paraId="5D2ACBE6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33" w:author="Sun, Horace (CH01)" w:date="2017-03-29T16:14:00Z"/>
              <w:noProof/>
            </w:rPr>
          </w:pPr>
          <w:del w:id="234" w:author="Sun, Horace (CH01)" w:date="2017-03-29T16:14:00Z">
            <w:r w:rsidRPr="00EB07AE" w:rsidDel="00CF7AEF">
              <w:rPr>
                <w:rPrChange w:id="235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 xml:space="preserve">5.1 </w:delText>
            </w:r>
            <w:r w:rsidRPr="00EB07AE" w:rsidDel="00CF7AEF">
              <w:rPr>
                <w:rFonts w:hint="eastAsia"/>
                <w:rPrChange w:id="236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系统架构</w:delText>
            </w:r>
            <w:r w:rsidDel="00CF7AEF">
              <w:rPr>
                <w:noProof/>
                <w:webHidden/>
              </w:rPr>
              <w:tab/>
              <w:delText>10</w:delText>
            </w:r>
          </w:del>
        </w:p>
        <w:p w14:paraId="4DDD17A9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37" w:author="Sun, Horace (CH01)" w:date="2017-03-29T16:14:00Z"/>
              <w:noProof/>
            </w:rPr>
          </w:pPr>
          <w:del w:id="238" w:author="Sun, Horace (CH01)" w:date="2017-03-29T16:14:00Z">
            <w:r w:rsidRPr="00EB07AE" w:rsidDel="00CF7AEF">
              <w:rPr>
                <w:rPrChange w:id="239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 xml:space="preserve">5.2 </w:delText>
            </w:r>
            <w:r w:rsidRPr="00EB07AE" w:rsidDel="00CF7AEF">
              <w:rPr>
                <w:rFonts w:hint="eastAsia"/>
                <w:rPrChange w:id="240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子系统</w:delText>
            </w:r>
            <w:r w:rsidDel="00CF7AEF">
              <w:rPr>
                <w:noProof/>
                <w:webHidden/>
              </w:rPr>
              <w:tab/>
              <w:delText>10</w:delText>
            </w:r>
          </w:del>
        </w:p>
        <w:p w14:paraId="35E197D2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41" w:author="Sun, Horace (CH01)" w:date="2017-03-29T16:14:00Z"/>
              <w:noProof/>
            </w:rPr>
          </w:pPr>
          <w:del w:id="242" w:author="Sun, Horace (CH01)" w:date="2017-03-29T16:14:00Z">
            <w:r w:rsidRPr="00EB07AE" w:rsidDel="00CF7AEF">
              <w:rPr>
                <w:rPrChange w:id="243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 xml:space="preserve">5.3 </w:delText>
            </w:r>
            <w:r w:rsidRPr="00EB07AE" w:rsidDel="00CF7AEF">
              <w:rPr>
                <w:rFonts w:hint="eastAsia"/>
                <w:rPrChange w:id="244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数据采集网关</w:delText>
            </w:r>
            <w:r w:rsidDel="00CF7AEF">
              <w:rPr>
                <w:noProof/>
                <w:webHidden/>
              </w:rPr>
              <w:tab/>
              <w:delText>10</w:delText>
            </w:r>
          </w:del>
        </w:p>
        <w:p w14:paraId="2A8A1C92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45" w:author="Sun, Horace (CH01)" w:date="2017-03-29T16:14:00Z"/>
              <w:noProof/>
            </w:rPr>
          </w:pPr>
          <w:del w:id="246" w:author="Sun, Horace (CH01)" w:date="2017-03-29T16:14:00Z">
            <w:r w:rsidRPr="00EB07AE" w:rsidDel="00CF7AEF">
              <w:rPr>
                <w:rPrChange w:id="247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5.4 BPS</w:delText>
            </w:r>
            <w:r w:rsidRPr="00EB07AE" w:rsidDel="00CF7AEF">
              <w:rPr>
                <w:rFonts w:hint="eastAsia"/>
                <w:rPrChange w:id="248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平台</w:delText>
            </w:r>
            <w:r w:rsidDel="00CF7AEF">
              <w:rPr>
                <w:noProof/>
                <w:webHidden/>
              </w:rPr>
              <w:tab/>
              <w:delText>10</w:delText>
            </w:r>
          </w:del>
        </w:p>
        <w:p w14:paraId="0F76D93F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49" w:author="Sun, Horace (CH01)" w:date="2017-03-29T16:14:00Z"/>
              <w:noProof/>
            </w:rPr>
          </w:pPr>
          <w:del w:id="250" w:author="Sun, Horace (CH01)" w:date="2017-03-29T16:14:00Z">
            <w:r w:rsidRPr="00EB07AE" w:rsidDel="00CF7AEF">
              <w:rPr>
                <w:rPrChange w:id="251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5.5 BPS</w:delText>
            </w:r>
            <w:r w:rsidRPr="00EB07AE" w:rsidDel="00CF7AEF">
              <w:rPr>
                <w:rFonts w:hint="eastAsia"/>
                <w:rPrChange w:id="252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应用</w:delText>
            </w:r>
            <w:r w:rsidDel="00CF7AEF">
              <w:rPr>
                <w:noProof/>
                <w:webHidden/>
              </w:rPr>
              <w:tab/>
              <w:delText>10</w:delText>
            </w:r>
          </w:del>
        </w:p>
        <w:p w14:paraId="5D78EEF2" w14:textId="77777777" w:rsidR="000E73DB" w:rsidDel="00CF7AEF" w:rsidRDefault="000E73DB">
          <w:pPr>
            <w:pStyle w:val="TOC3"/>
            <w:tabs>
              <w:tab w:val="left" w:pos="880"/>
              <w:tab w:val="right" w:leader="dot" w:pos="8630"/>
            </w:tabs>
            <w:rPr>
              <w:del w:id="253" w:author="Sun, Horace (CH01)" w:date="2017-03-29T16:14:00Z"/>
              <w:noProof/>
            </w:rPr>
          </w:pPr>
          <w:del w:id="254" w:author="Sun, Horace (CH01)" w:date="2017-03-29T16:14:00Z">
            <w:r w:rsidRPr="00EB07AE" w:rsidDel="00CF7AEF">
              <w:rPr>
                <w:rPrChange w:id="255" w:author="Horace Sun" w:date="2017-03-29T15:42:00Z">
                  <w:rPr>
                    <w:rStyle w:val="Hyperlink"/>
                    <w:rFonts w:ascii="Symbol" w:hAnsi="Symbol"/>
                    <w:noProof/>
                  </w:rPr>
                </w:rPrChange>
              </w:rPr>
              <w:delText>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PrChange w:id="256" w:author="Horace Sun" w:date="2017-03-29T15:42:00Z">
                  <w:rPr>
                    <w:rStyle w:val="Hyperlink"/>
                    <w:noProof/>
                  </w:rPr>
                </w:rPrChange>
              </w:rPr>
              <w:delText>PC</w:delText>
            </w:r>
            <w:r w:rsidRPr="00EB07AE" w:rsidDel="00CF7AEF">
              <w:rPr>
                <w:rFonts w:hint="eastAsia"/>
                <w:rPrChange w:id="257" w:author="Horace Sun" w:date="2017-03-29T15:42:00Z">
                  <w:rPr>
                    <w:rStyle w:val="Hyperlink"/>
                    <w:rFonts w:hint="eastAsia"/>
                    <w:noProof/>
                  </w:rPr>
                </w:rPrChange>
              </w:rPr>
              <w:delText>客户端应用：基于浏览器的免安装应用</w:delText>
            </w:r>
            <w:r w:rsidDel="00CF7AEF">
              <w:rPr>
                <w:noProof/>
                <w:webHidden/>
              </w:rPr>
              <w:tab/>
              <w:delText>10</w:delText>
            </w:r>
          </w:del>
        </w:p>
        <w:p w14:paraId="0373A870" w14:textId="77777777" w:rsidR="000E73DB" w:rsidDel="00CF7AEF" w:rsidRDefault="000E73DB">
          <w:pPr>
            <w:pStyle w:val="TOC3"/>
            <w:tabs>
              <w:tab w:val="left" w:pos="880"/>
              <w:tab w:val="right" w:leader="dot" w:pos="8630"/>
            </w:tabs>
            <w:rPr>
              <w:del w:id="258" w:author="Sun, Horace (CH01)" w:date="2017-03-29T16:14:00Z"/>
              <w:noProof/>
            </w:rPr>
          </w:pPr>
          <w:del w:id="259" w:author="Sun, Horace (CH01)" w:date="2017-03-29T16:14:00Z">
            <w:r w:rsidRPr="00EB07AE" w:rsidDel="00CF7AEF">
              <w:rPr>
                <w:rPrChange w:id="260" w:author="Horace Sun" w:date="2017-03-29T15:42:00Z">
                  <w:rPr>
                    <w:rStyle w:val="Hyperlink"/>
                    <w:rFonts w:ascii="Symbol" w:hAnsi="Symbol"/>
                    <w:noProof/>
                  </w:rPr>
                </w:rPrChange>
              </w:rPr>
              <w:delText>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Fonts w:hint="eastAsia"/>
                <w:rPrChange w:id="261" w:author="Horace Sun" w:date="2017-03-29T15:42:00Z">
                  <w:rPr>
                    <w:rStyle w:val="Hyperlink"/>
                    <w:rFonts w:hint="eastAsia"/>
                    <w:noProof/>
                  </w:rPr>
                </w:rPrChange>
              </w:rPr>
              <w:delText>移动手机端应用：基于安卓手机的应用</w:delText>
            </w:r>
            <w:r w:rsidDel="00CF7AEF">
              <w:rPr>
                <w:noProof/>
                <w:webHidden/>
              </w:rPr>
              <w:tab/>
              <w:delText>10</w:delText>
            </w:r>
          </w:del>
        </w:p>
        <w:p w14:paraId="07118118" w14:textId="77777777" w:rsidR="000E73DB" w:rsidDel="00CF7AEF" w:rsidRDefault="000E73DB">
          <w:pPr>
            <w:pStyle w:val="TOC1"/>
            <w:tabs>
              <w:tab w:val="left" w:pos="660"/>
              <w:tab w:val="right" w:leader="dot" w:pos="8630"/>
            </w:tabs>
            <w:rPr>
              <w:del w:id="262" w:author="Sun, Horace (CH01)" w:date="2017-03-29T16:14:00Z"/>
              <w:noProof/>
            </w:rPr>
          </w:pPr>
          <w:del w:id="263" w:author="Sun, Horace (CH01)" w:date="2017-03-29T16:14:00Z">
            <w:r w:rsidRPr="00EB07AE" w:rsidDel="00CF7AEF">
              <w:rPr>
                <w:rPrChange w:id="264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6.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Fonts w:hint="eastAsia"/>
                <w:rPrChange w:id="265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安装准备</w:delText>
            </w:r>
            <w:r w:rsidDel="00CF7AEF">
              <w:rPr>
                <w:noProof/>
                <w:webHidden/>
              </w:rPr>
              <w:tab/>
              <w:delText>11</w:delText>
            </w:r>
          </w:del>
        </w:p>
        <w:p w14:paraId="4592363B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66" w:author="Sun, Horace (CH01)" w:date="2017-03-29T16:14:00Z"/>
              <w:noProof/>
            </w:rPr>
          </w:pPr>
          <w:del w:id="267" w:author="Sun, Horace (CH01)" w:date="2017-03-29T16:14:00Z">
            <w:r w:rsidRPr="00EB07AE" w:rsidDel="00CF7AEF">
              <w:rPr>
                <w:rPrChange w:id="268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6.1</w:delText>
            </w:r>
            <w:r w:rsidRPr="00EB07AE" w:rsidDel="00CF7AEF">
              <w:rPr>
                <w:rFonts w:hint="eastAsia"/>
                <w:rPrChange w:id="269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安装介质内容</w:delText>
            </w:r>
            <w:r w:rsidDel="00CF7AEF">
              <w:rPr>
                <w:noProof/>
                <w:webHidden/>
              </w:rPr>
              <w:tab/>
              <w:delText>11</w:delText>
            </w:r>
          </w:del>
        </w:p>
        <w:p w14:paraId="15375E56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70" w:author="Sun, Horace (CH01)" w:date="2017-03-29T16:14:00Z"/>
              <w:noProof/>
            </w:rPr>
          </w:pPr>
          <w:del w:id="271" w:author="Sun, Horace (CH01)" w:date="2017-03-29T16:14:00Z">
            <w:r w:rsidRPr="00EB07AE" w:rsidDel="00CF7AEF">
              <w:rPr>
                <w:rPrChange w:id="272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6.2 BPS R200</w:delText>
            </w:r>
            <w:r w:rsidRPr="00EB07AE" w:rsidDel="00CF7AEF">
              <w:rPr>
                <w:rFonts w:hint="eastAsia"/>
                <w:rPrChange w:id="273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的安装模块</w:delText>
            </w:r>
            <w:r w:rsidDel="00CF7AEF">
              <w:rPr>
                <w:noProof/>
                <w:webHidden/>
              </w:rPr>
              <w:tab/>
              <w:delText>11</w:delText>
            </w:r>
          </w:del>
        </w:p>
        <w:p w14:paraId="082AC81C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74" w:author="Sun, Horace (CH01)" w:date="2017-03-29T16:14:00Z"/>
              <w:noProof/>
            </w:rPr>
          </w:pPr>
          <w:del w:id="275" w:author="Sun, Horace (CH01)" w:date="2017-03-29T16:14:00Z">
            <w:r w:rsidRPr="00EB07AE" w:rsidDel="00CF7AEF">
              <w:rPr>
                <w:rPrChange w:id="276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6.3</w:delText>
            </w:r>
            <w:r w:rsidRPr="00EB07AE" w:rsidDel="00CF7AEF">
              <w:rPr>
                <w:rFonts w:hint="eastAsia"/>
                <w:rPrChange w:id="277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安装环境要求</w:delText>
            </w:r>
            <w:r w:rsidDel="00CF7AEF">
              <w:rPr>
                <w:noProof/>
                <w:webHidden/>
              </w:rPr>
              <w:tab/>
              <w:delText>11</w:delText>
            </w:r>
          </w:del>
        </w:p>
        <w:p w14:paraId="6C4B9CDB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78" w:author="Sun, Horace (CH01)" w:date="2017-03-29T16:14:00Z"/>
              <w:noProof/>
            </w:rPr>
          </w:pPr>
          <w:del w:id="279" w:author="Sun, Horace (CH01)" w:date="2017-03-29T16:14:00Z">
            <w:r w:rsidRPr="00EB07AE" w:rsidDel="00CF7AEF">
              <w:rPr>
                <w:rPrChange w:id="280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6.4</w:delText>
            </w:r>
            <w:r w:rsidRPr="00EB07AE" w:rsidDel="00CF7AEF">
              <w:rPr>
                <w:rFonts w:hint="eastAsia"/>
                <w:rPrChange w:id="281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网络规划</w:delText>
            </w:r>
            <w:r w:rsidDel="00CF7AEF">
              <w:rPr>
                <w:noProof/>
                <w:webHidden/>
              </w:rPr>
              <w:tab/>
              <w:delText>12</w:delText>
            </w:r>
          </w:del>
        </w:p>
        <w:p w14:paraId="2BCD70BA" w14:textId="77777777" w:rsidR="000E73DB" w:rsidDel="00CF7AEF" w:rsidRDefault="000E73DB">
          <w:pPr>
            <w:pStyle w:val="TOC1"/>
            <w:tabs>
              <w:tab w:val="left" w:pos="660"/>
              <w:tab w:val="right" w:leader="dot" w:pos="8630"/>
            </w:tabs>
            <w:rPr>
              <w:del w:id="282" w:author="Sun, Horace (CH01)" w:date="2017-03-29T16:14:00Z"/>
              <w:noProof/>
            </w:rPr>
          </w:pPr>
          <w:del w:id="283" w:author="Sun, Horace (CH01)" w:date="2017-03-29T16:14:00Z">
            <w:r w:rsidRPr="00EB07AE" w:rsidDel="00CF7AEF">
              <w:rPr>
                <w:rPrChange w:id="284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7.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Fonts w:hint="eastAsia"/>
                <w:rPrChange w:id="285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系统安装</w:delText>
            </w:r>
            <w:r w:rsidDel="00CF7AEF">
              <w:rPr>
                <w:noProof/>
                <w:webHidden/>
              </w:rPr>
              <w:tab/>
              <w:delText>13</w:delText>
            </w:r>
          </w:del>
        </w:p>
        <w:p w14:paraId="036A4A18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86" w:author="Sun, Horace (CH01)" w:date="2017-03-29T16:14:00Z"/>
              <w:noProof/>
            </w:rPr>
          </w:pPr>
          <w:del w:id="287" w:author="Sun, Horace (CH01)" w:date="2017-03-29T16:14:00Z">
            <w:r w:rsidRPr="00EB07AE" w:rsidDel="00CF7AEF">
              <w:rPr>
                <w:rPrChange w:id="288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7.1</w:delText>
            </w:r>
            <w:r w:rsidRPr="00EB07AE" w:rsidDel="00CF7AEF">
              <w:rPr>
                <w:rFonts w:hint="eastAsia"/>
                <w:rPrChange w:id="289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服务器端安装</w:delText>
            </w:r>
            <w:r w:rsidDel="00CF7AEF">
              <w:rPr>
                <w:noProof/>
                <w:webHidden/>
              </w:rPr>
              <w:tab/>
              <w:delText>13</w:delText>
            </w:r>
          </w:del>
        </w:p>
        <w:p w14:paraId="1FA928E0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90" w:author="Sun, Horace (CH01)" w:date="2017-03-29T16:14:00Z"/>
              <w:noProof/>
            </w:rPr>
          </w:pPr>
          <w:del w:id="291" w:author="Sun, Horace (CH01)" w:date="2017-03-29T16:14:00Z">
            <w:r w:rsidRPr="00EB07AE" w:rsidDel="00CF7AEF">
              <w:rPr>
                <w:rPrChange w:id="292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7.2</w:delText>
            </w:r>
            <w:r w:rsidRPr="00EB07AE" w:rsidDel="00CF7AEF">
              <w:rPr>
                <w:rFonts w:hint="eastAsia"/>
                <w:rPrChange w:id="293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数据采集器安装</w:delText>
            </w:r>
            <w:r w:rsidDel="00CF7AEF">
              <w:rPr>
                <w:noProof/>
                <w:webHidden/>
              </w:rPr>
              <w:tab/>
              <w:delText>13</w:delText>
            </w:r>
          </w:del>
        </w:p>
        <w:p w14:paraId="3791EF05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94" w:author="Sun, Horace (CH01)" w:date="2017-03-29T16:14:00Z"/>
              <w:noProof/>
            </w:rPr>
          </w:pPr>
          <w:del w:id="295" w:author="Sun, Horace (CH01)" w:date="2017-03-29T16:14:00Z">
            <w:r w:rsidRPr="00EB07AE" w:rsidDel="00CF7AEF">
              <w:rPr>
                <w:rPrChange w:id="296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7.3 PC</w:delText>
            </w:r>
            <w:r w:rsidRPr="00EB07AE" w:rsidDel="00CF7AEF">
              <w:rPr>
                <w:rFonts w:hint="eastAsia"/>
                <w:rPrChange w:id="297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客户端安装</w:delText>
            </w:r>
            <w:r w:rsidDel="00CF7AEF">
              <w:rPr>
                <w:noProof/>
                <w:webHidden/>
              </w:rPr>
              <w:tab/>
              <w:delText>13</w:delText>
            </w:r>
          </w:del>
        </w:p>
        <w:p w14:paraId="748B5DE4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298" w:author="Sun, Horace (CH01)" w:date="2017-03-29T16:14:00Z"/>
              <w:noProof/>
            </w:rPr>
          </w:pPr>
          <w:del w:id="299" w:author="Sun, Horace (CH01)" w:date="2017-03-29T16:14:00Z">
            <w:r w:rsidRPr="00EB07AE" w:rsidDel="00CF7AEF">
              <w:rPr>
                <w:rPrChange w:id="300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7.4</w:delText>
            </w:r>
            <w:r w:rsidRPr="00EB07AE" w:rsidDel="00CF7AEF">
              <w:rPr>
                <w:rFonts w:hint="eastAsia"/>
                <w:rPrChange w:id="301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手机端安装</w:delText>
            </w:r>
            <w:r w:rsidDel="00CF7AEF">
              <w:rPr>
                <w:noProof/>
                <w:webHidden/>
              </w:rPr>
              <w:tab/>
              <w:delText>13</w:delText>
            </w:r>
          </w:del>
        </w:p>
        <w:p w14:paraId="219DF42F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302" w:author="Sun, Horace (CH01)" w:date="2017-03-29T16:14:00Z"/>
              <w:noProof/>
            </w:rPr>
          </w:pPr>
          <w:del w:id="303" w:author="Sun, Horace (CH01)" w:date="2017-03-29T16:14:00Z">
            <w:r w:rsidRPr="00EB07AE" w:rsidDel="00CF7AEF">
              <w:rPr>
                <w:rPrChange w:id="304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7.5</w:delText>
            </w:r>
            <w:r w:rsidRPr="00EB07AE" w:rsidDel="00CF7AEF">
              <w:rPr>
                <w:rFonts w:hint="eastAsia"/>
                <w:rPrChange w:id="305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配置工具安装</w:delText>
            </w:r>
            <w:r w:rsidDel="00CF7AEF">
              <w:rPr>
                <w:noProof/>
                <w:webHidden/>
              </w:rPr>
              <w:tab/>
              <w:delText>13</w:delText>
            </w:r>
          </w:del>
        </w:p>
        <w:p w14:paraId="43AD6865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306" w:author="Sun, Horace (CH01)" w:date="2017-03-29T16:14:00Z"/>
              <w:noProof/>
            </w:rPr>
          </w:pPr>
          <w:del w:id="307" w:author="Sun, Horace (CH01)" w:date="2017-03-29T16:14:00Z">
            <w:r w:rsidRPr="00EB07AE" w:rsidDel="00CF7AEF">
              <w:rPr>
                <w:rPrChange w:id="308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7.6</w:delText>
            </w:r>
            <w:r w:rsidRPr="00EB07AE" w:rsidDel="00CF7AEF">
              <w:rPr>
                <w:rFonts w:hint="eastAsia"/>
                <w:rPrChange w:id="309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证书安装</w:delText>
            </w:r>
            <w:r w:rsidDel="00CF7AEF">
              <w:rPr>
                <w:noProof/>
                <w:webHidden/>
              </w:rPr>
              <w:tab/>
              <w:delText>13</w:delText>
            </w:r>
          </w:del>
        </w:p>
        <w:p w14:paraId="6E8AC2CE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310" w:author="Sun, Horace (CH01)" w:date="2017-03-29T16:14:00Z"/>
              <w:noProof/>
            </w:rPr>
          </w:pPr>
          <w:del w:id="311" w:author="Sun, Horace (CH01)" w:date="2017-03-29T16:14:00Z">
            <w:r w:rsidRPr="00EB07AE" w:rsidDel="00CF7AEF">
              <w:rPr>
                <w:rPrChange w:id="312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7.7 BPS</w:delText>
            </w:r>
            <w:r w:rsidRPr="00EB07AE" w:rsidDel="00CF7AEF">
              <w:rPr>
                <w:rFonts w:hint="eastAsia"/>
                <w:rPrChange w:id="313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使用许可安装</w:delText>
            </w:r>
            <w:r w:rsidDel="00CF7AEF">
              <w:rPr>
                <w:noProof/>
                <w:webHidden/>
              </w:rPr>
              <w:tab/>
              <w:delText>13</w:delText>
            </w:r>
          </w:del>
        </w:p>
        <w:p w14:paraId="5C604A0D" w14:textId="77777777" w:rsidR="000E73DB" w:rsidDel="00CF7AEF" w:rsidRDefault="000E73DB">
          <w:pPr>
            <w:pStyle w:val="TOC1"/>
            <w:tabs>
              <w:tab w:val="left" w:pos="660"/>
              <w:tab w:val="right" w:leader="dot" w:pos="8630"/>
            </w:tabs>
            <w:rPr>
              <w:del w:id="314" w:author="Sun, Horace (CH01)" w:date="2017-03-29T16:14:00Z"/>
              <w:noProof/>
            </w:rPr>
          </w:pPr>
          <w:del w:id="315" w:author="Sun, Horace (CH01)" w:date="2017-03-29T16:14:00Z">
            <w:r w:rsidRPr="00EB07AE" w:rsidDel="00CF7AEF">
              <w:rPr>
                <w:rPrChange w:id="316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8.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Fonts w:hint="eastAsia"/>
                <w:rPrChange w:id="317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系统参数配置</w:delText>
            </w:r>
            <w:r w:rsidDel="00CF7AEF">
              <w:rPr>
                <w:noProof/>
                <w:webHidden/>
              </w:rPr>
              <w:tab/>
              <w:delText>14</w:delText>
            </w:r>
          </w:del>
        </w:p>
        <w:p w14:paraId="7505C03E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318" w:author="Sun, Horace (CH01)" w:date="2017-03-29T16:14:00Z"/>
              <w:noProof/>
            </w:rPr>
          </w:pPr>
          <w:del w:id="319" w:author="Sun, Horace (CH01)" w:date="2017-03-29T16:14:00Z">
            <w:r w:rsidRPr="00EB07AE" w:rsidDel="00CF7AEF">
              <w:rPr>
                <w:rPrChange w:id="320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8.2 BPS</w:delText>
            </w:r>
            <w:r w:rsidRPr="00EB07AE" w:rsidDel="00CF7AEF">
              <w:rPr>
                <w:rFonts w:hint="eastAsia"/>
                <w:rPrChange w:id="321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服务器</w:delText>
            </w:r>
            <w:r w:rsidDel="00CF7AEF">
              <w:rPr>
                <w:noProof/>
                <w:webHidden/>
              </w:rPr>
              <w:tab/>
              <w:delText>14</w:delText>
            </w:r>
          </w:del>
        </w:p>
        <w:p w14:paraId="78ACFD76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322" w:author="Sun, Horace (CH01)" w:date="2017-03-29T16:14:00Z"/>
              <w:noProof/>
            </w:rPr>
          </w:pPr>
          <w:del w:id="323" w:author="Sun, Horace (CH01)" w:date="2017-03-29T16:14:00Z">
            <w:r w:rsidRPr="00EB07AE" w:rsidDel="00CF7AEF">
              <w:rPr>
                <w:rPrChange w:id="324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8.3</w:delText>
            </w:r>
            <w:r w:rsidRPr="00EB07AE" w:rsidDel="00CF7AEF">
              <w:rPr>
                <w:rFonts w:hint="eastAsia"/>
                <w:rPrChange w:id="325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数据采集网关</w:delText>
            </w:r>
            <w:r w:rsidDel="00CF7AEF">
              <w:rPr>
                <w:noProof/>
                <w:webHidden/>
              </w:rPr>
              <w:tab/>
              <w:delText>14</w:delText>
            </w:r>
          </w:del>
        </w:p>
        <w:p w14:paraId="1F848A49" w14:textId="77777777" w:rsidR="000E73DB" w:rsidDel="00CF7AEF" w:rsidRDefault="000E73DB">
          <w:pPr>
            <w:pStyle w:val="TOC2"/>
            <w:tabs>
              <w:tab w:val="right" w:leader="dot" w:pos="8630"/>
            </w:tabs>
            <w:rPr>
              <w:del w:id="326" w:author="Sun, Horace (CH01)" w:date="2017-03-29T16:14:00Z"/>
              <w:noProof/>
            </w:rPr>
          </w:pPr>
          <w:del w:id="327" w:author="Sun, Horace (CH01)" w:date="2017-03-29T16:14:00Z">
            <w:r w:rsidRPr="00EB07AE" w:rsidDel="00CF7AEF">
              <w:rPr>
                <w:rPrChange w:id="328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8.4</w:delText>
            </w:r>
            <w:r w:rsidRPr="00EB07AE" w:rsidDel="00CF7AEF">
              <w:rPr>
                <w:rFonts w:hint="eastAsia"/>
                <w:rPrChange w:id="329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路由器参数</w:delText>
            </w:r>
            <w:r w:rsidDel="00CF7AEF">
              <w:rPr>
                <w:noProof/>
                <w:webHidden/>
              </w:rPr>
              <w:tab/>
              <w:delText>14</w:delText>
            </w:r>
          </w:del>
        </w:p>
        <w:p w14:paraId="3AB9D415" w14:textId="77777777" w:rsidR="000E73DB" w:rsidDel="00CF7AEF" w:rsidRDefault="000E73DB">
          <w:pPr>
            <w:pStyle w:val="TOC1"/>
            <w:tabs>
              <w:tab w:val="left" w:pos="660"/>
              <w:tab w:val="right" w:leader="dot" w:pos="8630"/>
            </w:tabs>
            <w:rPr>
              <w:del w:id="330" w:author="Sun, Horace (CH01)" w:date="2017-03-29T16:14:00Z"/>
              <w:noProof/>
            </w:rPr>
          </w:pPr>
          <w:del w:id="331" w:author="Sun, Horace (CH01)" w:date="2017-03-29T16:14:00Z">
            <w:r w:rsidRPr="00EB07AE" w:rsidDel="00CF7AEF">
              <w:rPr>
                <w:rPrChange w:id="332" w:author="Horace Sun" w:date="2017-03-29T15:42:00Z">
                  <w:rPr>
                    <w:rStyle w:val="Hyperlink"/>
                    <w:rFonts w:ascii="黑体" w:eastAsia="黑体" w:hAnsi="黑体"/>
                    <w:b/>
                    <w:noProof/>
                  </w:rPr>
                </w:rPrChange>
              </w:rPr>
              <w:delText>9.</w:delText>
            </w:r>
            <w:r w:rsidDel="00CF7AEF">
              <w:rPr>
                <w:noProof/>
              </w:rPr>
              <w:tab/>
            </w:r>
            <w:r w:rsidRPr="00EB07AE" w:rsidDel="00CF7AEF">
              <w:rPr>
                <w:rFonts w:hint="eastAsia"/>
                <w:rPrChange w:id="333" w:author="Horace Sun" w:date="2017-03-29T15:42:00Z">
                  <w:rPr>
                    <w:rStyle w:val="Hyperlink"/>
                    <w:rFonts w:ascii="黑体" w:eastAsia="黑体" w:hAnsi="黑体" w:hint="eastAsia"/>
                    <w:b/>
                    <w:noProof/>
                  </w:rPr>
                </w:rPrChange>
              </w:rPr>
              <w:delText>安装完成测试</w:delText>
            </w:r>
            <w:r w:rsidDel="00CF7AEF">
              <w:rPr>
                <w:noProof/>
                <w:webHidden/>
              </w:rPr>
              <w:tab/>
              <w:delText>15</w:delText>
            </w:r>
          </w:del>
        </w:p>
        <w:p w14:paraId="060A0100" w14:textId="64664B32" w:rsidR="00820CD0" w:rsidDel="00720E04" w:rsidRDefault="00827E34" w:rsidP="00820CD0">
          <w:pPr>
            <w:rPr>
              <w:del w:id="334" w:author="Horace Sun" w:date="2017-03-29T15:42:00Z"/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8D50888" w14:textId="32939FCD" w:rsidR="00CC4956" w:rsidDel="00720E04" w:rsidRDefault="00CC4956">
      <w:pPr>
        <w:rPr>
          <w:del w:id="335" w:author="Horace Sun" w:date="2017-03-29T15:42:00Z"/>
          <w:rFonts w:asciiTheme="majorHAnsi" w:eastAsiaTheme="majorEastAsia" w:hAnsiTheme="majorHAnsi" w:cstheme="majorBidi"/>
          <w:sz w:val="32"/>
          <w:szCs w:val="32"/>
        </w:rPr>
      </w:pPr>
      <w:del w:id="336" w:author="Horace Sun" w:date="2017-03-29T15:42:00Z">
        <w:r w:rsidDel="00720E04">
          <w:br w:type="page"/>
        </w:r>
      </w:del>
    </w:p>
    <w:p w14:paraId="2FB537B4" w14:textId="153267B3" w:rsidR="0081041C" w:rsidRPr="007D36A2" w:rsidDel="00720E04" w:rsidRDefault="0081041C" w:rsidP="00354D35">
      <w:pPr>
        <w:pStyle w:val="Heading1"/>
        <w:rPr>
          <w:del w:id="337" w:author="Horace Sun" w:date="2017-03-29T15:41:00Z"/>
          <w:color w:val="auto"/>
        </w:rPr>
      </w:pPr>
      <w:del w:id="338" w:author="Horace Sun" w:date="2017-03-29T15:41:00Z">
        <w:r w:rsidRPr="007D36A2" w:rsidDel="00720E04">
          <w:rPr>
            <w:rFonts w:hint="eastAsia"/>
            <w:color w:val="auto"/>
          </w:rPr>
          <w:delText>版权</w:delText>
        </w:r>
        <w:r w:rsidRPr="007D36A2" w:rsidDel="00720E04">
          <w:rPr>
            <w:color w:val="auto"/>
          </w:rPr>
          <w:delText>声明</w:delText>
        </w:r>
        <w:r w:rsidR="00356F07" w:rsidRPr="007D36A2" w:rsidDel="00720E04">
          <w:rPr>
            <w:rFonts w:hint="eastAsia"/>
            <w:color w:val="auto"/>
          </w:rPr>
          <w:delText>及</w:delText>
        </w:r>
        <w:r w:rsidR="00356F07" w:rsidRPr="007D36A2" w:rsidDel="00720E04">
          <w:rPr>
            <w:color w:val="auto"/>
          </w:rPr>
          <w:delText>联系方式</w:delText>
        </w:r>
      </w:del>
    </w:p>
    <w:p w14:paraId="5626B640" w14:textId="46B7C172" w:rsidR="009672D2" w:rsidRPr="007D36A2" w:rsidDel="00EB07AE" w:rsidRDefault="009672D2">
      <w:pPr>
        <w:rPr>
          <w:del w:id="339" w:author="Horace Sun" w:date="2017-03-29T15:43:00Z"/>
          <w:rFonts w:asciiTheme="majorHAnsi" w:eastAsiaTheme="majorEastAsia" w:hAnsiTheme="majorHAnsi" w:cstheme="majorBidi"/>
          <w:sz w:val="32"/>
          <w:szCs w:val="32"/>
        </w:rPr>
      </w:pPr>
      <w:del w:id="340" w:author="Horace Sun" w:date="2017-03-29T15:41:00Z">
        <w:r w:rsidRPr="007D36A2" w:rsidDel="00720E04">
          <w:br w:type="page"/>
        </w:r>
      </w:del>
    </w:p>
    <w:p w14:paraId="0C046D1F" w14:textId="4EB1AC8B" w:rsidR="00720E04" w:rsidRDefault="00720E04">
      <w:pPr>
        <w:rPr>
          <w:ins w:id="341" w:author="Horace Sun" w:date="2017-03-29T15:42:00Z"/>
          <w:rFonts w:ascii="黑体" w:eastAsia="黑体" w:hAnsi="黑体" w:cstheme="majorBidi"/>
          <w:b/>
          <w:sz w:val="32"/>
          <w:szCs w:val="32"/>
        </w:rPr>
      </w:pPr>
    </w:p>
    <w:p w14:paraId="262AA87E" w14:textId="7E7B2779" w:rsidR="00B57D98" w:rsidRDefault="00B57D98" w:rsidP="007D67EB">
      <w:pPr>
        <w:pStyle w:val="Heading1"/>
        <w:numPr>
          <w:ilvl w:val="0"/>
          <w:numId w:val="2"/>
        </w:numPr>
        <w:rPr>
          <w:rFonts w:ascii="黑体" w:eastAsia="黑体" w:hAnsi="黑体"/>
          <w:b/>
          <w:color w:val="auto"/>
        </w:rPr>
      </w:pPr>
      <w:bookmarkStart w:id="342" w:name="_Toc478567391"/>
      <w:r>
        <w:rPr>
          <w:rFonts w:ascii="黑体" w:eastAsia="黑体" w:hAnsi="黑体" w:hint="eastAsia"/>
          <w:b/>
          <w:color w:val="auto"/>
        </w:rPr>
        <w:lastRenderedPageBreak/>
        <w:t>说明</w:t>
      </w:r>
      <w:bookmarkEnd w:id="342"/>
    </w:p>
    <w:p w14:paraId="4D8EAB2F" w14:textId="77777777" w:rsidR="00BF0641" w:rsidRPr="00BB1178" w:rsidRDefault="00BF0641" w:rsidP="00583F92">
      <w:pPr>
        <w:ind w:firstLine="720"/>
      </w:pPr>
      <w:r w:rsidRPr="00BB1178">
        <w:rPr>
          <w:rFonts w:hint="eastAsia"/>
        </w:rPr>
        <w:t>本</w:t>
      </w:r>
      <w:r w:rsidRPr="00BB1178">
        <w:t>文档是</w:t>
      </w:r>
      <w:r w:rsidR="005C2F4E">
        <w:rPr>
          <w:rFonts w:hint="eastAsia"/>
        </w:rPr>
        <w:t>“智慧</w:t>
      </w:r>
      <w:r w:rsidR="005C2F4E">
        <w:t>楼宇</w:t>
      </w:r>
      <w:r w:rsidR="005C2F4E">
        <w:rPr>
          <w:rFonts w:hint="eastAsia"/>
        </w:rPr>
        <w:t>运营</w:t>
      </w:r>
      <w:r w:rsidR="005C2F4E">
        <w:t>管理平台</w:t>
      </w:r>
      <w:r w:rsidR="005C2F4E">
        <w:rPr>
          <w:rFonts w:hint="eastAsia"/>
        </w:rPr>
        <w:t>”</w:t>
      </w:r>
      <w:r w:rsidR="005C2F4E">
        <w:rPr>
          <w:rFonts w:hint="eastAsia"/>
        </w:rPr>
        <w:t>R200</w:t>
      </w:r>
      <w:r w:rsidR="005C2F4E">
        <w:rPr>
          <w:rFonts w:hint="eastAsia"/>
        </w:rPr>
        <w:t>（以下</w:t>
      </w:r>
      <w:r w:rsidR="005C2F4E">
        <w:t>简称</w:t>
      </w:r>
      <w:r w:rsidR="005C2F4E">
        <w:t>BPS</w:t>
      </w:r>
      <w:r w:rsidR="005C2F4E">
        <w:t>）</w:t>
      </w:r>
      <w:r w:rsidR="005C2F4E">
        <w:rPr>
          <w:rFonts w:hint="eastAsia"/>
        </w:rPr>
        <w:t>的</w:t>
      </w:r>
      <w:r w:rsidR="005C2F4E">
        <w:t>一部分。</w:t>
      </w:r>
      <w:r w:rsidRPr="00BB1178">
        <w:t>用于</w:t>
      </w:r>
      <w:r w:rsidR="00DB429F">
        <w:rPr>
          <w:rFonts w:hint="eastAsia"/>
        </w:rPr>
        <w:t>指导</w:t>
      </w:r>
      <w:bookmarkStart w:id="343" w:name="OLE_LINK6"/>
      <w:bookmarkStart w:id="344" w:name="OLE_LINK7"/>
      <w:r w:rsidR="00660D10">
        <w:rPr>
          <w:rFonts w:hint="eastAsia"/>
        </w:rPr>
        <w:t>B</w:t>
      </w:r>
      <w:r w:rsidR="006F3572">
        <w:t>P</w:t>
      </w:r>
      <w:r w:rsidR="00660D10">
        <w:t>S</w:t>
      </w:r>
      <w:r w:rsidR="006F3572">
        <w:t xml:space="preserve"> </w:t>
      </w:r>
      <w:r w:rsidR="00067B17">
        <w:rPr>
          <w:rFonts w:hint="eastAsia"/>
        </w:rPr>
        <w:t>R200</w:t>
      </w:r>
      <w:bookmarkEnd w:id="343"/>
      <w:bookmarkEnd w:id="344"/>
      <w:r w:rsidR="00724154">
        <w:rPr>
          <w:rFonts w:hint="eastAsia"/>
        </w:rPr>
        <w:t>的</w:t>
      </w:r>
      <w:r w:rsidR="00335508">
        <w:t>系统安装</w:t>
      </w:r>
      <w:r w:rsidR="001845C8">
        <w:rPr>
          <w:rFonts w:hint="eastAsia"/>
        </w:rPr>
        <w:t>。</w:t>
      </w:r>
      <w:r w:rsidR="003C6BA3">
        <w:rPr>
          <w:rFonts w:hint="eastAsia"/>
        </w:rPr>
        <w:t>它</w:t>
      </w:r>
      <w:r w:rsidR="00256A1F">
        <w:rPr>
          <w:rFonts w:hint="eastAsia"/>
        </w:rPr>
        <w:t>包含</w:t>
      </w:r>
      <w:r w:rsidR="003C6BA3">
        <w:t>了</w:t>
      </w:r>
      <w:r w:rsidR="003C6BA3">
        <w:rPr>
          <w:rFonts w:hint="eastAsia"/>
        </w:rPr>
        <w:t>B</w:t>
      </w:r>
      <w:r w:rsidR="003C6BA3">
        <w:t>PS</w:t>
      </w:r>
      <w:r w:rsidR="003C6BA3">
        <w:t>产品的基本特性</w:t>
      </w:r>
      <w:r w:rsidR="00EC56D5">
        <w:rPr>
          <w:rFonts w:hint="eastAsia"/>
        </w:rPr>
        <w:t>简介</w:t>
      </w:r>
      <w:r w:rsidR="003C6BA3">
        <w:t>、</w:t>
      </w:r>
      <w:r w:rsidR="00BF1617">
        <w:rPr>
          <w:rFonts w:hint="eastAsia"/>
        </w:rPr>
        <w:t>系统</w:t>
      </w:r>
      <w:r w:rsidR="0001710E">
        <w:rPr>
          <w:rFonts w:hint="eastAsia"/>
        </w:rPr>
        <w:t>组成</w:t>
      </w:r>
      <w:r w:rsidR="00EC4F01">
        <w:rPr>
          <w:rFonts w:hint="eastAsia"/>
        </w:rPr>
        <w:t>描述</w:t>
      </w:r>
      <w:r w:rsidR="00BF1617">
        <w:t>、</w:t>
      </w:r>
      <w:r w:rsidR="003C6BA3">
        <w:t>安装软硬件环境要求</w:t>
      </w:r>
      <w:r w:rsidR="004D1DAB">
        <w:rPr>
          <w:rFonts w:hint="eastAsia"/>
        </w:rPr>
        <w:t>、</w:t>
      </w:r>
      <w:r w:rsidR="004D1DAB">
        <w:t>安装步骤、</w:t>
      </w:r>
      <w:r w:rsidR="0065426C">
        <w:rPr>
          <w:rFonts w:hint="eastAsia"/>
        </w:rPr>
        <w:t>系统基本</w:t>
      </w:r>
      <w:r w:rsidR="0065426C">
        <w:t>参数配置及安装测试</w:t>
      </w:r>
      <w:r w:rsidR="00872557">
        <w:rPr>
          <w:rFonts w:hint="eastAsia"/>
        </w:rPr>
        <w:t>方法</w:t>
      </w:r>
      <w:r w:rsidR="0065426C">
        <w:t>。</w:t>
      </w:r>
    </w:p>
    <w:p w14:paraId="754A19DD" w14:textId="77777777" w:rsidR="000449E1" w:rsidRPr="0033269D" w:rsidRDefault="00F64F35" w:rsidP="00267627">
      <w:pPr>
        <w:pStyle w:val="ListParagraph"/>
        <w:ind w:left="360"/>
        <w:rPr>
          <w:rFonts w:ascii="黑体" w:eastAsia="黑体" w:hAnsi="黑体" w:cs="Arial"/>
          <w:b/>
          <w:color w:val="8496B0" w:themeColor="text2" w:themeTint="99"/>
          <w:sz w:val="28"/>
          <w:lang w:val="en-AU"/>
        </w:rPr>
      </w:pPr>
      <w:r w:rsidRPr="0033269D">
        <w:rPr>
          <w:rFonts w:ascii="黑体" w:eastAsia="黑体" w:hAnsi="黑体" w:cs="Arial" w:hint="eastAsia"/>
          <w:b/>
          <w:color w:val="8496B0" w:themeColor="text2" w:themeTint="99"/>
          <w:sz w:val="28"/>
          <w:lang w:val="en-AU"/>
        </w:rPr>
        <w:t>谁</w:t>
      </w:r>
      <w:r w:rsidRPr="0033269D">
        <w:rPr>
          <w:rFonts w:ascii="黑体" w:eastAsia="黑体" w:hAnsi="黑体" w:cs="Arial"/>
          <w:b/>
          <w:color w:val="8496B0" w:themeColor="text2" w:themeTint="99"/>
          <w:sz w:val="28"/>
          <w:lang w:val="en-AU"/>
        </w:rPr>
        <w:t>应该阅读该文档</w:t>
      </w:r>
    </w:p>
    <w:p w14:paraId="36CF33CA" w14:textId="77777777" w:rsidR="0012567F" w:rsidRPr="00BB0A39" w:rsidRDefault="007F275B" w:rsidP="00BB0A39">
      <w:pPr>
        <w:ind w:firstLine="720"/>
      </w:pPr>
      <w:r>
        <w:rPr>
          <w:rFonts w:hint="eastAsia"/>
        </w:rPr>
        <w:t>本</w:t>
      </w:r>
      <w:r>
        <w:t>文</w:t>
      </w:r>
      <w:r>
        <w:rPr>
          <w:rFonts w:hint="eastAsia"/>
        </w:rPr>
        <w:t>档</w:t>
      </w:r>
      <w:r>
        <w:t>是面向</w:t>
      </w:r>
      <w:r w:rsidR="007109A2">
        <w:rPr>
          <w:rFonts w:hint="eastAsia"/>
        </w:rPr>
        <w:t>霍尼韦尔</w:t>
      </w:r>
      <w:r w:rsidR="003D2C3A">
        <w:rPr>
          <w:rFonts w:hint="eastAsia"/>
        </w:rPr>
        <w:t>技术</w:t>
      </w:r>
      <w:r w:rsidR="003D2C3A">
        <w:t>工程师</w:t>
      </w:r>
      <w:r w:rsidR="00C73B3B">
        <w:rPr>
          <w:rFonts w:hint="eastAsia"/>
        </w:rPr>
        <w:t>，或</w:t>
      </w:r>
      <w:r w:rsidR="0012567F" w:rsidRPr="00BB0A39">
        <w:rPr>
          <w:rFonts w:hint="eastAsia"/>
        </w:rPr>
        <w:t>任何</w:t>
      </w:r>
      <w:r w:rsidR="0012567F" w:rsidRPr="00BB0A39">
        <w:t>购买了</w:t>
      </w:r>
      <w:r w:rsidR="0012567F" w:rsidRPr="00BB0A39">
        <w:rPr>
          <w:rFonts w:hint="eastAsia"/>
        </w:rPr>
        <w:t>B</w:t>
      </w:r>
      <w:r w:rsidR="0012567F" w:rsidRPr="00BB0A39">
        <w:t>PS R200</w:t>
      </w:r>
      <w:r w:rsidR="0012567F" w:rsidRPr="00BB0A39">
        <w:rPr>
          <w:rFonts w:hint="eastAsia"/>
        </w:rPr>
        <w:t>产品</w:t>
      </w:r>
      <w:r w:rsidR="0012567F" w:rsidRPr="00BB0A39">
        <w:t>的</w:t>
      </w:r>
      <w:r w:rsidR="008A5F0A">
        <w:rPr>
          <w:rFonts w:hint="eastAsia"/>
        </w:rPr>
        <w:t>最终</w:t>
      </w:r>
      <w:r w:rsidR="008A5F0A">
        <w:t>用户</w:t>
      </w:r>
      <w:r w:rsidR="00CD7090">
        <w:t>技术人员</w:t>
      </w:r>
      <w:r w:rsidR="008A5F0A">
        <w:t>，</w:t>
      </w:r>
      <w:r w:rsidR="00412DF7">
        <w:rPr>
          <w:rFonts w:hint="eastAsia"/>
        </w:rPr>
        <w:t>并</w:t>
      </w:r>
      <w:r w:rsidR="00412DF7">
        <w:t>假设</w:t>
      </w:r>
      <w:r w:rsidR="001800C3">
        <w:rPr>
          <w:rFonts w:hint="eastAsia"/>
        </w:rPr>
        <w:t>最终</w:t>
      </w:r>
      <w:r w:rsidR="001800C3">
        <w:t>用户技术人员具有</w:t>
      </w:r>
      <w:r w:rsidR="002B5480">
        <w:rPr>
          <w:rFonts w:hint="eastAsia"/>
        </w:rPr>
        <w:t>楼宇</w:t>
      </w:r>
      <w:r w:rsidR="002B5480">
        <w:t>自动控制系统</w:t>
      </w:r>
      <w:r w:rsidR="002B5480">
        <w:rPr>
          <w:rFonts w:hint="eastAsia"/>
        </w:rPr>
        <w:t>知识</w:t>
      </w:r>
      <w:r w:rsidR="002B5480">
        <w:t>，</w:t>
      </w:r>
      <w:r w:rsidR="0054238D">
        <w:rPr>
          <w:rFonts w:hint="eastAsia"/>
        </w:rPr>
        <w:t>计算机</w:t>
      </w:r>
      <w:r w:rsidR="0054238D">
        <w:t>及网络</w:t>
      </w:r>
      <w:r w:rsidR="00876328">
        <w:rPr>
          <w:rFonts w:hint="eastAsia"/>
        </w:rPr>
        <w:t>基础</w:t>
      </w:r>
      <w:r w:rsidR="00876328">
        <w:t>知识。</w:t>
      </w:r>
    </w:p>
    <w:p w14:paraId="460293A4" w14:textId="77777777" w:rsidR="000449E1" w:rsidRPr="0033269D" w:rsidRDefault="007D5DCE" w:rsidP="001F128C">
      <w:pPr>
        <w:pStyle w:val="ListParagraph"/>
        <w:ind w:left="360"/>
        <w:rPr>
          <w:rFonts w:ascii="黑体" w:eastAsia="黑体" w:hAnsi="黑体" w:cs="Arial"/>
          <w:b/>
          <w:color w:val="8496B0" w:themeColor="text2" w:themeTint="99"/>
          <w:sz w:val="28"/>
          <w:lang w:val="en-AU"/>
        </w:rPr>
      </w:pPr>
      <w:r w:rsidRPr="0033269D">
        <w:rPr>
          <w:rFonts w:ascii="黑体" w:eastAsia="黑体" w:hAnsi="黑体" w:cs="Arial" w:hint="eastAsia"/>
          <w:b/>
          <w:color w:val="8496B0" w:themeColor="text2" w:themeTint="99"/>
          <w:sz w:val="28"/>
          <w:lang w:val="en-AU"/>
        </w:rPr>
        <w:t>如何</w:t>
      </w:r>
      <w:r w:rsidRPr="0033269D">
        <w:rPr>
          <w:rFonts w:ascii="黑体" w:eastAsia="黑体" w:hAnsi="黑体" w:cs="Arial"/>
          <w:b/>
          <w:color w:val="8496B0" w:themeColor="text2" w:themeTint="99"/>
          <w:sz w:val="28"/>
          <w:lang w:val="en-AU"/>
        </w:rPr>
        <w:t>使用该文档</w:t>
      </w:r>
    </w:p>
    <w:p w14:paraId="6BE6CA73" w14:textId="77777777" w:rsidR="00B31FD7" w:rsidRPr="00BC5E13" w:rsidRDefault="00CB213D" w:rsidP="00AD3E18">
      <w:pPr>
        <w:ind w:firstLine="720"/>
      </w:pPr>
      <w:r>
        <w:rPr>
          <w:rFonts w:hint="eastAsia"/>
        </w:rPr>
        <w:t>您</w:t>
      </w:r>
      <w:r>
        <w:t>可以按文档内容顺序，</w:t>
      </w:r>
      <w:r>
        <w:rPr>
          <w:rFonts w:hint="eastAsia"/>
        </w:rPr>
        <w:t>或</w:t>
      </w:r>
      <w:r>
        <w:t>者</w:t>
      </w:r>
      <w:r>
        <w:rPr>
          <w:rFonts w:hint="eastAsia"/>
        </w:rPr>
        <w:t>针对</w:t>
      </w:r>
      <w:r>
        <w:t>目标主题来选择阅读内容。</w:t>
      </w:r>
      <w:r w:rsidR="00935159">
        <w:rPr>
          <w:rFonts w:hint="eastAsia"/>
        </w:rPr>
        <w:t>当</w:t>
      </w:r>
      <w:r w:rsidR="00935159">
        <w:t>您完全理解了本文档的内容，您可以将本</w:t>
      </w:r>
      <w:r w:rsidR="00935159">
        <w:rPr>
          <w:rFonts w:hint="eastAsia"/>
        </w:rPr>
        <w:t>文档</w:t>
      </w:r>
      <w:r w:rsidR="008C0356">
        <w:rPr>
          <w:rFonts w:hint="eastAsia"/>
        </w:rPr>
        <w:t>作为</w:t>
      </w:r>
      <w:r w:rsidR="008C0356">
        <w:t>一个参考手册。</w:t>
      </w:r>
      <w:r w:rsidR="00B31FD7" w:rsidRPr="00BC5E13">
        <w:br w:type="page"/>
      </w:r>
    </w:p>
    <w:p w14:paraId="0FF18FBF" w14:textId="77777777" w:rsidR="00DE7BAA" w:rsidRPr="007D36A2" w:rsidRDefault="009323D8" w:rsidP="007D67EB">
      <w:pPr>
        <w:pStyle w:val="Heading1"/>
        <w:numPr>
          <w:ilvl w:val="0"/>
          <w:numId w:val="2"/>
        </w:numPr>
        <w:rPr>
          <w:rFonts w:ascii="黑体" w:eastAsia="黑体" w:hAnsi="黑体"/>
          <w:b/>
          <w:color w:val="auto"/>
        </w:rPr>
      </w:pPr>
      <w:bookmarkStart w:id="345" w:name="_Toc478567392"/>
      <w:r>
        <w:rPr>
          <w:rFonts w:ascii="黑体" w:eastAsia="黑体" w:hAnsi="黑体" w:hint="eastAsia"/>
          <w:b/>
          <w:color w:val="auto"/>
        </w:rPr>
        <w:lastRenderedPageBreak/>
        <w:t>相关</w:t>
      </w:r>
      <w:r w:rsidR="00DE7BAA" w:rsidRPr="007D36A2">
        <w:rPr>
          <w:rFonts w:ascii="黑体" w:eastAsia="黑体" w:hAnsi="黑体"/>
          <w:b/>
          <w:color w:val="auto"/>
        </w:rPr>
        <w:t>术语</w:t>
      </w:r>
      <w:bookmarkEnd w:id="34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475"/>
      </w:tblGrid>
      <w:tr w:rsidR="007D36A2" w:rsidRPr="007D36A2" w14:paraId="5ED54CDE" w14:textId="77777777" w:rsidTr="00995CDF">
        <w:tc>
          <w:tcPr>
            <w:tcW w:w="2155" w:type="dxa"/>
            <w:shd w:val="clear" w:color="auto" w:fill="F2F2F2" w:themeFill="background1" w:themeFillShade="F2"/>
          </w:tcPr>
          <w:p w14:paraId="41245081" w14:textId="77777777" w:rsidR="002371EB" w:rsidRPr="007D36A2" w:rsidRDefault="002371EB" w:rsidP="00EB488E">
            <w:pPr>
              <w:jc w:val="center"/>
              <w:rPr>
                <w:b/>
              </w:rPr>
            </w:pPr>
            <w:r w:rsidRPr="007D36A2">
              <w:rPr>
                <w:rFonts w:hint="eastAsia"/>
                <w:b/>
              </w:rPr>
              <w:t>术语</w:t>
            </w:r>
            <w:r w:rsidRPr="007D36A2">
              <w:rPr>
                <w:b/>
              </w:rPr>
              <w:t>名称</w:t>
            </w:r>
          </w:p>
        </w:tc>
        <w:tc>
          <w:tcPr>
            <w:tcW w:w="6475" w:type="dxa"/>
            <w:shd w:val="clear" w:color="auto" w:fill="F2F2F2" w:themeFill="background1" w:themeFillShade="F2"/>
          </w:tcPr>
          <w:p w14:paraId="29312E98" w14:textId="77777777" w:rsidR="002371EB" w:rsidRPr="007D36A2" w:rsidRDefault="002371EB" w:rsidP="00EB488E">
            <w:pPr>
              <w:jc w:val="center"/>
              <w:rPr>
                <w:b/>
              </w:rPr>
            </w:pPr>
            <w:r w:rsidRPr="007D36A2">
              <w:rPr>
                <w:rFonts w:hint="eastAsia"/>
                <w:b/>
              </w:rPr>
              <w:t>术语</w:t>
            </w:r>
            <w:r w:rsidRPr="007D36A2">
              <w:rPr>
                <w:b/>
              </w:rPr>
              <w:t>说明</w:t>
            </w:r>
          </w:p>
        </w:tc>
      </w:tr>
      <w:tr w:rsidR="007D36A2" w:rsidRPr="007D36A2" w14:paraId="112E0B52" w14:textId="77777777" w:rsidTr="002371EB">
        <w:tc>
          <w:tcPr>
            <w:tcW w:w="2155" w:type="dxa"/>
          </w:tcPr>
          <w:p w14:paraId="37F2BDB6" w14:textId="77777777" w:rsidR="002371EB" w:rsidRPr="00202777" w:rsidRDefault="00C54148" w:rsidP="00E27DA4">
            <w:pPr>
              <w:rPr>
                <w:sz w:val="20"/>
              </w:rPr>
            </w:pPr>
            <w:r w:rsidRPr="00202777">
              <w:rPr>
                <w:sz w:val="20"/>
              </w:rPr>
              <w:t>BPS</w:t>
            </w:r>
          </w:p>
        </w:tc>
        <w:tc>
          <w:tcPr>
            <w:tcW w:w="6475" w:type="dxa"/>
          </w:tcPr>
          <w:p w14:paraId="7664B985" w14:textId="77777777" w:rsidR="002371EB" w:rsidRPr="00202777" w:rsidRDefault="00913AD3" w:rsidP="00913AD3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智慧</w:t>
            </w:r>
            <w:r w:rsidRPr="00202777">
              <w:rPr>
                <w:sz w:val="20"/>
              </w:rPr>
              <w:t>楼宇运营管理平台</w:t>
            </w:r>
            <w:r w:rsidRPr="00202777">
              <w:rPr>
                <w:rFonts w:hint="eastAsia"/>
                <w:sz w:val="20"/>
              </w:rPr>
              <w:t>（</w:t>
            </w:r>
            <w:r w:rsidR="00E20466" w:rsidRPr="00202777">
              <w:rPr>
                <w:sz w:val="20"/>
              </w:rPr>
              <w:t>Building Performance Suite</w:t>
            </w:r>
            <w:r w:rsidRPr="00202777">
              <w:rPr>
                <w:rFonts w:hint="eastAsia"/>
                <w:sz w:val="20"/>
              </w:rPr>
              <w:t>）</w:t>
            </w:r>
            <w:r w:rsidR="00E20466" w:rsidRPr="00202777">
              <w:rPr>
                <w:rFonts w:hint="eastAsia"/>
                <w:sz w:val="20"/>
              </w:rPr>
              <w:t>，</w:t>
            </w:r>
            <w:r w:rsidR="00E20466" w:rsidRPr="00202777">
              <w:rPr>
                <w:rFonts w:hint="eastAsia"/>
                <w:sz w:val="20"/>
              </w:rPr>
              <w:t xml:space="preserve"> </w:t>
            </w:r>
            <w:r w:rsidR="00E20466" w:rsidRPr="00202777">
              <w:rPr>
                <w:rFonts w:hint="eastAsia"/>
                <w:sz w:val="20"/>
              </w:rPr>
              <w:t>即</w:t>
            </w:r>
            <w:r w:rsidR="00E20466" w:rsidRPr="00202777">
              <w:rPr>
                <w:sz w:val="20"/>
              </w:rPr>
              <w:t>本产品的名称。</w:t>
            </w:r>
          </w:p>
        </w:tc>
      </w:tr>
      <w:tr w:rsidR="007D36A2" w:rsidRPr="007D36A2" w14:paraId="1129A3B5" w14:textId="77777777" w:rsidTr="002371EB">
        <w:tc>
          <w:tcPr>
            <w:tcW w:w="2155" w:type="dxa"/>
          </w:tcPr>
          <w:p w14:paraId="2E7500C3" w14:textId="77777777" w:rsidR="002371EB" w:rsidRPr="00202777" w:rsidRDefault="00CB2785" w:rsidP="00E27DA4">
            <w:pPr>
              <w:rPr>
                <w:sz w:val="20"/>
              </w:rPr>
            </w:pPr>
            <w:r w:rsidRPr="00202777">
              <w:rPr>
                <w:sz w:val="20"/>
              </w:rPr>
              <w:t>Niagara</w:t>
            </w:r>
          </w:p>
        </w:tc>
        <w:tc>
          <w:tcPr>
            <w:tcW w:w="6475" w:type="dxa"/>
          </w:tcPr>
          <w:p w14:paraId="59AB069D" w14:textId="77777777" w:rsidR="002371EB" w:rsidRPr="00202777" w:rsidRDefault="00357BC8" w:rsidP="00B80D58">
            <w:pPr>
              <w:rPr>
                <w:sz w:val="20"/>
              </w:rPr>
            </w:pPr>
            <w:r w:rsidRPr="00202777">
              <w:rPr>
                <w:sz w:val="20"/>
              </w:rPr>
              <w:t>Honeywell</w:t>
            </w:r>
            <w:r w:rsidRPr="00202777">
              <w:rPr>
                <w:rFonts w:hint="eastAsia"/>
                <w:sz w:val="20"/>
              </w:rPr>
              <w:t>旗下子公司</w:t>
            </w:r>
            <w:r w:rsidRPr="00202777">
              <w:rPr>
                <w:rFonts w:hint="eastAsia"/>
                <w:sz w:val="20"/>
              </w:rPr>
              <w:t>Tridium</w:t>
            </w:r>
            <w:r w:rsidR="00105C22" w:rsidRPr="00202777">
              <w:rPr>
                <w:rFonts w:hint="eastAsia"/>
                <w:sz w:val="20"/>
              </w:rPr>
              <w:t>的</w:t>
            </w:r>
            <w:r w:rsidR="00105C22" w:rsidRPr="00202777">
              <w:rPr>
                <w:sz w:val="20"/>
              </w:rPr>
              <w:t>产品</w:t>
            </w:r>
            <w:r w:rsidR="00B80D58" w:rsidRPr="00202777">
              <w:rPr>
                <w:rFonts w:hint="eastAsia"/>
                <w:sz w:val="20"/>
              </w:rPr>
              <w:t>。</w:t>
            </w:r>
            <w:r w:rsidR="00841218" w:rsidRPr="00202777">
              <w:rPr>
                <w:rFonts w:hint="eastAsia"/>
                <w:sz w:val="20"/>
              </w:rPr>
              <w:t>具备</w:t>
            </w:r>
            <w:r w:rsidR="002C12CE" w:rsidRPr="00202777">
              <w:rPr>
                <w:rFonts w:hint="eastAsia"/>
                <w:sz w:val="20"/>
              </w:rPr>
              <w:t>OPC</w:t>
            </w:r>
            <w:r w:rsidR="002C12CE" w:rsidRPr="00202777">
              <w:rPr>
                <w:rFonts w:hint="eastAsia"/>
                <w:sz w:val="20"/>
              </w:rPr>
              <w:t>、</w:t>
            </w:r>
            <w:r w:rsidR="002C12CE" w:rsidRPr="00202777">
              <w:rPr>
                <w:rFonts w:hint="eastAsia"/>
                <w:sz w:val="20"/>
              </w:rPr>
              <w:t>BACnet</w:t>
            </w:r>
            <w:r w:rsidR="00C63EB0" w:rsidRPr="00202777">
              <w:rPr>
                <w:rFonts w:hint="eastAsia"/>
                <w:sz w:val="20"/>
              </w:rPr>
              <w:t>、</w:t>
            </w:r>
            <w:r w:rsidR="002C12CE" w:rsidRPr="00202777">
              <w:rPr>
                <w:rFonts w:hint="eastAsia"/>
                <w:sz w:val="20"/>
              </w:rPr>
              <w:t>Modbus</w:t>
            </w:r>
            <w:r w:rsidR="002C12CE" w:rsidRPr="00202777">
              <w:rPr>
                <w:rFonts w:hint="eastAsia"/>
                <w:sz w:val="20"/>
              </w:rPr>
              <w:t>等</w:t>
            </w:r>
            <w:r w:rsidR="002C12CE" w:rsidRPr="00202777">
              <w:rPr>
                <w:sz w:val="20"/>
              </w:rPr>
              <w:t>工业标准</w:t>
            </w:r>
            <w:r w:rsidR="002C12CE" w:rsidRPr="00202777">
              <w:rPr>
                <w:rFonts w:hint="eastAsia"/>
                <w:sz w:val="20"/>
              </w:rPr>
              <w:t>协议</w:t>
            </w:r>
            <w:r w:rsidR="002C12CE" w:rsidRPr="00202777">
              <w:rPr>
                <w:sz w:val="20"/>
              </w:rPr>
              <w:t>的数据集成能力。</w:t>
            </w:r>
          </w:p>
        </w:tc>
      </w:tr>
      <w:tr w:rsidR="00497797" w:rsidRPr="007D36A2" w14:paraId="3E40A8ED" w14:textId="77777777" w:rsidTr="002371EB">
        <w:trPr>
          <w:ins w:id="346" w:author="Horace Sun" w:date="2017-03-29T14:28:00Z"/>
        </w:trPr>
        <w:tc>
          <w:tcPr>
            <w:tcW w:w="2155" w:type="dxa"/>
          </w:tcPr>
          <w:p w14:paraId="12000102" w14:textId="2F72F2B5" w:rsidR="00497797" w:rsidRPr="00202777" w:rsidRDefault="00497797" w:rsidP="00E27DA4">
            <w:pPr>
              <w:rPr>
                <w:ins w:id="347" w:author="Horace Sun" w:date="2017-03-29T14:28:00Z"/>
                <w:sz w:val="20"/>
              </w:rPr>
            </w:pPr>
            <w:ins w:id="348" w:author="Horace Sun" w:date="2017-03-29T14:28:00Z">
              <w:r>
                <w:rPr>
                  <w:sz w:val="20"/>
                </w:rPr>
                <w:t>DAQ</w:t>
              </w:r>
            </w:ins>
          </w:p>
        </w:tc>
        <w:tc>
          <w:tcPr>
            <w:tcW w:w="6475" w:type="dxa"/>
          </w:tcPr>
          <w:p w14:paraId="25335B42" w14:textId="3BF5C0B2" w:rsidR="00497797" w:rsidRPr="00202777" w:rsidRDefault="00E173DA" w:rsidP="00B80D58">
            <w:pPr>
              <w:rPr>
                <w:ins w:id="349" w:author="Horace Sun" w:date="2017-03-29T14:28:00Z"/>
                <w:sz w:val="20"/>
              </w:rPr>
            </w:pPr>
            <w:ins w:id="350" w:author="Horace Sun" w:date="2017-03-29T14:28:00Z">
              <w:r>
                <w:rPr>
                  <w:rFonts w:hint="eastAsia"/>
                  <w:sz w:val="20"/>
                </w:rPr>
                <w:t>物联</w:t>
              </w:r>
              <w:r>
                <w:rPr>
                  <w:sz w:val="20"/>
                </w:rPr>
                <w:t>网关的连接器</w:t>
              </w:r>
              <w:r w:rsidR="00680980">
                <w:rPr>
                  <w:rFonts w:hint="eastAsia"/>
                  <w:sz w:val="20"/>
                </w:rPr>
                <w:t>组件</w:t>
              </w:r>
              <w:r w:rsidR="00680980">
                <w:rPr>
                  <w:sz w:val="20"/>
                </w:rPr>
                <w:t>，</w:t>
              </w:r>
              <w:r w:rsidR="00837203">
                <w:rPr>
                  <w:rFonts w:hint="eastAsia"/>
                  <w:sz w:val="20"/>
                </w:rPr>
                <w:t>用于</w:t>
              </w:r>
            </w:ins>
            <w:ins w:id="351" w:author="Horace Sun" w:date="2017-03-29T14:29:00Z">
              <w:r w:rsidR="007312BD">
                <w:rPr>
                  <w:rFonts w:hint="eastAsia"/>
                  <w:sz w:val="20"/>
                </w:rPr>
                <w:t>桥接</w:t>
              </w:r>
              <w:r w:rsidR="00837203">
                <w:rPr>
                  <w:sz w:val="20"/>
                </w:rPr>
                <w:t>本地和</w:t>
              </w:r>
              <w:r w:rsidR="00837203">
                <w:rPr>
                  <w:rFonts w:hint="eastAsia"/>
                  <w:sz w:val="20"/>
                </w:rPr>
                <w:t>云端</w:t>
              </w:r>
              <w:r w:rsidR="00837203">
                <w:rPr>
                  <w:sz w:val="20"/>
                </w:rPr>
                <w:t>的数据通信</w:t>
              </w:r>
            </w:ins>
          </w:p>
        </w:tc>
      </w:tr>
      <w:tr w:rsidR="007D36A2" w:rsidRPr="007D36A2" w14:paraId="7B1B1E57" w14:textId="77777777" w:rsidTr="002371EB">
        <w:tc>
          <w:tcPr>
            <w:tcW w:w="2155" w:type="dxa"/>
          </w:tcPr>
          <w:p w14:paraId="057A1519" w14:textId="77777777" w:rsidR="00F03A1E" w:rsidRPr="00202777" w:rsidRDefault="00F03A1E" w:rsidP="00E27DA4">
            <w:pPr>
              <w:rPr>
                <w:sz w:val="20"/>
              </w:rPr>
            </w:pPr>
            <w:r w:rsidRPr="00202777">
              <w:rPr>
                <w:sz w:val="20"/>
              </w:rPr>
              <w:t>IoT</w:t>
            </w:r>
          </w:p>
        </w:tc>
        <w:tc>
          <w:tcPr>
            <w:tcW w:w="6475" w:type="dxa"/>
          </w:tcPr>
          <w:p w14:paraId="3788185B" w14:textId="77777777" w:rsidR="00F03A1E" w:rsidRPr="00202777" w:rsidRDefault="003A794E" w:rsidP="00B80D58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物联网</w:t>
            </w:r>
            <w:r w:rsidRPr="00202777">
              <w:rPr>
                <w:sz w:val="20"/>
              </w:rPr>
              <w:t>，</w:t>
            </w:r>
            <w:r w:rsidR="00F03A1E" w:rsidRPr="00202777">
              <w:rPr>
                <w:sz w:val="20"/>
              </w:rPr>
              <w:t>Internet of Things</w:t>
            </w:r>
            <w:r w:rsidR="00EB26FC" w:rsidRPr="00202777">
              <w:rPr>
                <w:rFonts w:hint="eastAsia"/>
                <w:sz w:val="20"/>
              </w:rPr>
              <w:t>的</w:t>
            </w:r>
            <w:r w:rsidR="00EB26FC" w:rsidRPr="00202777">
              <w:rPr>
                <w:sz w:val="20"/>
              </w:rPr>
              <w:t>缩写</w:t>
            </w:r>
            <w:r w:rsidR="00FF61FD" w:rsidRPr="00202777">
              <w:rPr>
                <w:rFonts w:hint="eastAsia"/>
                <w:sz w:val="20"/>
              </w:rPr>
              <w:t>。</w:t>
            </w:r>
          </w:p>
        </w:tc>
      </w:tr>
      <w:tr w:rsidR="007D36A2" w:rsidRPr="007D36A2" w:rsidDel="00497797" w14:paraId="7FE386ED" w14:textId="6579DE4E" w:rsidTr="002371EB">
        <w:trPr>
          <w:del w:id="352" w:author="Horace Sun" w:date="2017-03-29T14:28:00Z"/>
        </w:trPr>
        <w:tc>
          <w:tcPr>
            <w:tcW w:w="2155" w:type="dxa"/>
          </w:tcPr>
          <w:p w14:paraId="5A67F427" w14:textId="1DED728F" w:rsidR="00EB067F" w:rsidRPr="00202777" w:rsidDel="00497797" w:rsidRDefault="00EB067F" w:rsidP="00E27DA4">
            <w:pPr>
              <w:rPr>
                <w:del w:id="353" w:author="Horace Sun" w:date="2017-03-29T14:28:00Z"/>
                <w:sz w:val="20"/>
              </w:rPr>
            </w:pPr>
            <w:del w:id="354" w:author="Horace Sun" w:date="2017-03-29T14:28:00Z">
              <w:r w:rsidRPr="00202777" w:rsidDel="00497797">
                <w:rPr>
                  <w:rFonts w:hint="eastAsia"/>
                  <w:sz w:val="20"/>
                </w:rPr>
                <w:delText>数据</w:delText>
              </w:r>
              <w:r w:rsidRPr="00202777" w:rsidDel="00497797">
                <w:rPr>
                  <w:sz w:val="20"/>
                </w:rPr>
                <w:delText>采集网关</w:delText>
              </w:r>
            </w:del>
          </w:p>
        </w:tc>
        <w:tc>
          <w:tcPr>
            <w:tcW w:w="6475" w:type="dxa"/>
          </w:tcPr>
          <w:p w14:paraId="610E6272" w14:textId="3950A294" w:rsidR="00EB067F" w:rsidRPr="00202777" w:rsidDel="00497797" w:rsidRDefault="00EB067F" w:rsidP="00B80D58">
            <w:pPr>
              <w:rPr>
                <w:del w:id="355" w:author="Horace Sun" w:date="2017-03-29T14:28:00Z"/>
                <w:sz w:val="20"/>
              </w:rPr>
            </w:pPr>
          </w:p>
        </w:tc>
      </w:tr>
      <w:tr w:rsidR="007D36A2" w:rsidRPr="007D36A2" w14:paraId="5F31DB74" w14:textId="77777777" w:rsidTr="002371EB">
        <w:tc>
          <w:tcPr>
            <w:tcW w:w="2155" w:type="dxa"/>
          </w:tcPr>
          <w:p w14:paraId="56BC384B" w14:textId="77777777" w:rsidR="00825D04" w:rsidRPr="00202777" w:rsidRDefault="00825D04" w:rsidP="00E27DA4">
            <w:pPr>
              <w:rPr>
                <w:sz w:val="20"/>
              </w:rPr>
            </w:pPr>
            <w:r w:rsidRPr="00202777">
              <w:rPr>
                <w:sz w:val="20"/>
              </w:rPr>
              <w:t>OPC</w:t>
            </w:r>
          </w:p>
        </w:tc>
        <w:tc>
          <w:tcPr>
            <w:tcW w:w="6475" w:type="dxa"/>
          </w:tcPr>
          <w:p w14:paraId="0DC87B60" w14:textId="77777777" w:rsidR="00825D04" w:rsidRPr="00202777" w:rsidRDefault="00E0728A" w:rsidP="00B80D58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一种</w:t>
            </w:r>
            <w:r w:rsidR="00547B2D" w:rsidRPr="00202777">
              <w:rPr>
                <w:rFonts w:hint="eastAsia"/>
                <w:sz w:val="20"/>
              </w:rPr>
              <w:t>用于</w:t>
            </w:r>
            <w:r w:rsidR="00547B2D" w:rsidRPr="00202777">
              <w:rPr>
                <w:sz w:val="20"/>
              </w:rPr>
              <w:t>数据通讯的</w:t>
            </w:r>
            <w:r w:rsidR="009F2577" w:rsidRPr="00202777">
              <w:rPr>
                <w:rFonts w:hint="eastAsia"/>
                <w:sz w:val="20"/>
              </w:rPr>
              <w:t>工业</w:t>
            </w:r>
            <w:r w:rsidR="00547B2D" w:rsidRPr="00202777">
              <w:rPr>
                <w:sz w:val="20"/>
              </w:rPr>
              <w:t>标准协议</w:t>
            </w:r>
            <w:r w:rsidR="002A2211" w:rsidRPr="00202777">
              <w:rPr>
                <w:rFonts w:hint="eastAsia"/>
                <w:sz w:val="20"/>
              </w:rPr>
              <w:t>。</w:t>
            </w:r>
          </w:p>
        </w:tc>
      </w:tr>
      <w:tr w:rsidR="00825D04" w:rsidRPr="007D36A2" w14:paraId="4272D22D" w14:textId="77777777" w:rsidTr="002371EB">
        <w:tc>
          <w:tcPr>
            <w:tcW w:w="2155" w:type="dxa"/>
          </w:tcPr>
          <w:p w14:paraId="16BCD938" w14:textId="77777777" w:rsidR="00825D04" w:rsidRPr="00202777" w:rsidRDefault="00825D04" w:rsidP="00E27DA4">
            <w:pPr>
              <w:rPr>
                <w:sz w:val="20"/>
              </w:rPr>
            </w:pPr>
            <w:r w:rsidRPr="00202777">
              <w:rPr>
                <w:sz w:val="20"/>
              </w:rPr>
              <w:t>BACnet</w:t>
            </w:r>
          </w:p>
        </w:tc>
        <w:tc>
          <w:tcPr>
            <w:tcW w:w="6475" w:type="dxa"/>
          </w:tcPr>
          <w:p w14:paraId="65E5F848" w14:textId="77777777" w:rsidR="00825D04" w:rsidRPr="00202777" w:rsidRDefault="009B78E9" w:rsidP="00B80D58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一种用于</w:t>
            </w:r>
            <w:r w:rsidRPr="00202777">
              <w:rPr>
                <w:sz w:val="20"/>
              </w:rPr>
              <w:t>数据通讯的</w:t>
            </w:r>
            <w:r w:rsidRPr="00202777">
              <w:rPr>
                <w:rFonts w:hint="eastAsia"/>
                <w:sz w:val="20"/>
              </w:rPr>
              <w:t>工业</w:t>
            </w:r>
            <w:r w:rsidRPr="00202777">
              <w:rPr>
                <w:sz w:val="20"/>
              </w:rPr>
              <w:t>标准协议</w:t>
            </w:r>
            <w:r w:rsidR="002A2211" w:rsidRPr="00202777">
              <w:rPr>
                <w:rFonts w:hint="eastAsia"/>
                <w:sz w:val="20"/>
              </w:rPr>
              <w:t>。</w:t>
            </w:r>
          </w:p>
        </w:tc>
      </w:tr>
      <w:tr w:rsidR="00825D04" w:rsidRPr="007D36A2" w14:paraId="7CB3DB99" w14:textId="77777777" w:rsidTr="002371EB">
        <w:tc>
          <w:tcPr>
            <w:tcW w:w="2155" w:type="dxa"/>
          </w:tcPr>
          <w:p w14:paraId="49F5D107" w14:textId="77777777" w:rsidR="00825D04" w:rsidRPr="00202777" w:rsidRDefault="00E116BA" w:rsidP="00E27DA4">
            <w:pPr>
              <w:rPr>
                <w:sz w:val="20"/>
              </w:rPr>
            </w:pPr>
            <w:r w:rsidRPr="00202777">
              <w:rPr>
                <w:sz w:val="20"/>
              </w:rPr>
              <w:t>ModB</w:t>
            </w:r>
            <w:r w:rsidR="00825D04" w:rsidRPr="00202777">
              <w:rPr>
                <w:sz w:val="20"/>
              </w:rPr>
              <w:t>us</w:t>
            </w:r>
          </w:p>
        </w:tc>
        <w:tc>
          <w:tcPr>
            <w:tcW w:w="6475" w:type="dxa"/>
          </w:tcPr>
          <w:p w14:paraId="7660DAB9" w14:textId="77777777" w:rsidR="00825D04" w:rsidRPr="00202777" w:rsidRDefault="009B78E9" w:rsidP="00B80D58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一种用于</w:t>
            </w:r>
            <w:r w:rsidRPr="00202777">
              <w:rPr>
                <w:sz w:val="20"/>
              </w:rPr>
              <w:t>数据通讯的</w:t>
            </w:r>
            <w:r w:rsidRPr="00202777">
              <w:rPr>
                <w:rFonts w:hint="eastAsia"/>
                <w:sz w:val="20"/>
              </w:rPr>
              <w:t>工业</w:t>
            </w:r>
            <w:r w:rsidRPr="00202777">
              <w:rPr>
                <w:sz w:val="20"/>
              </w:rPr>
              <w:t>标准协议</w:t>
            </w:r>
            <w:r w:rsidR="002A2211" w:rsidRPr="00202777">
              <w:rPr>
                <w:rFonts w:hint="eastAsia"/>
                <w:sz w:val="20"/>
              </w:rPr>
              <w:t>。</w:t>
            </w:r>
          </w:p>
        </w:tc>
      </w:tr>
      <w:tr w:rsidR="007D36A2" w:rsidRPr="007D36A2" w14:paraId="1142A1BE" w14:textId="77777777" w:rsidTr="002371EB">
        <w:tc>
          <w:tcPr>
            <w:tcW w:w="2155" w:type="dxa"/>
          </w:tcPr>
          <w:p w14:paraId="1AFC681B" w14:textId="77777777" w:rsidR="0071466F" w:rsidRPr="00202777" w:rsidRDefault="0071466F" w:rsidP="00E27DA4">
            <w:pPr>
              <w:rPr>
                <w:sz w:val="20"/>
              </w:rPr>
            </w:pPr>
            <w:r w:rsidRPr="00202777">
              <w:rPr>
                <w:sz w:val="20"/>
              </w:rPr>
              <w:t>ESB</w:t>
            </w:r>
          </w:p>
        </w:tc>
        <w:tc>
          <w:tcPr>
            <w:tcW w:w="6475" w:type="dxa"/>
          </w:tcPr>
          <w:p w14:paraId="6032A075" w14:textId="77777777" w:rsidR="0071466F" w:rsidRPr="00202777" w:rsidRDefault="006C35B4" w:rsidP="00B80D58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企业</w:t>
            </w:r>
            <w:r w:rsidRPr="00202777">
              <w:rPr>
                <w:sz w:val="20"/>
              </w:rPr>
              <w:t>服务总线</w:t>
            </w:r>
            <w:r w:rsidRPr="00202777">
              <w:rPr>
                <w:rFonts w:hint="eastAsia"/>
                <w:sz w:val="20"/>
              </w:rPr>
              <w:t>（</w:t>
            </w:r>
            <w:r w:rsidR="0071466F" w:rsidRPr="00202777">
              <w:rPr>
                <w:sz w:val="20"/>
              </w:rPr>
              <w:t>Enterprise Service Bus</w:t>
            </w:r>
            <w:r w:rsidRPr="00202777">
              <w:rPr>
                <w:rFonts w:hint="eastAsia"/>
                <w:sz w:val="20"/>
              </w:rPr>
              <w:t>）</w:t>
            </w:r>
            <w:r w:rsidR="0071466F" w:rsidRPr="00202777">
              <w:rPr>
                <w:rFonts w:hint="eastAsia"/>
                <w:sz w:val="20"/>
              </w:rPr>
              <w:t>的</w:t>
            </w:r>
            <w:r w:rsidR="0071466F" w:rsidRPr="00202777">
              <w:rPr>
                <w:sz w:val="20"/>
              </w:rPr>
              <w:t>缩写。</w:t>
            </w:r>
            <w:r w:rsidR="004B5B5B" w:rsidRPr="00202777">
              <w:rPr>
                <w:rFonts w:hint="eastAsia"/>
                <w:sz w:val="20"/>
              </w:rPr>
              <w:t>E</w:t>
            </w:r>
            <w:r w:rsidR="004B5B5B" w:rsidRPr="00202777">
              <w:rPr>
                <w:sz w:val="20"/>
              </w:rPr>
              <w:t>SB</w:t>
            </w:r>
            <w:r w:rsidR="004B5B5B" w:rsidRPr="00202777">
              <w:rPr>
                <w:sz w:val="20"/>
              </w:rPr>
              <w:t>是一种</w:t>
            </w:r>
            <w:r w:rsidR="00695084" w:rsidRPr="00202777">
              <w:rPr>
                <w:rFonts w:hint="eastAsia"/>
                <w:sz w:val="20"/>
              </w:rPr>
              <w:t>信息</w:t>
            </w:r>
            <w:r w:rsidR="00695084" w:rsidRPr="00202777">
              <w:rPr>
                <w:sz w:val="20"/>
              </w:rPr>
              <w:t>系统</w:t>
            </w:r>
            <w:r w:rsidR="003B4067" w:rsidRPr="00202777">
              <w:rPr>
                <w:rFonts w:hint="eastAsia"/>
                <w:sz w:val="20"/>
              </w:rPr>
              <w:t>集成</w:t>
            </w:r>
            <w:r w:rsidR="003B4067" w:rsidRPr="00202777">
              <w:rPr>
                <w:sz w:val="20"/>
              </w:rPr>
              <w:t>的技术。</w:t>
            </w:r>
          </w:p>
        </w:tc>
      </w:tr>
    </w:tbl>
    <w:p w14:paraId="4443A574" w14:textId="77777777" w:rsidR="00606961" w:rsidRDefault="00606961" w:rsidP="00606961">
      <w:pPr>
        <w:rPr>
          <w:rFonts w:cstheme="majorBidi"/>
          <w:sz w:val="32"/>
          <w:szCs w:val="32"/>
        </w:rPr>
      </w:pPr>
      <w:r>
        <w:br w:type="page"/>
      </w:r>
    </w:p>
    <w:p w14:paraId="722F2C27" w14:textId="77777777" w:rsidR="00606961" w:rsidRPr="007D36A2" w:rsidRDefault="00606961" w:rsidP="00606961">
      <w:pPr>
        <w:pStyle w:val="Heading1"/>
        <w:numPr>
          <w:ilvl w:val="0"/>
          <w:numId w:val="2"/>
        </w:numPr>
        <w:rPr>
          <w:rFonts w:ascii="黑体" w:eastAsia="黑体" w:hAnsi="黑体"/>
          <w:b/>
          <w:color w:val="auto"/>
        </w:rPr>
      </w:pPr>
      <w:bookmarkStart w:id="356" w:name="_Toc478567393"/>
      <w:r w:rsidRPr="007D36A2">
        <w:rPr>
          <w:rFonts w:ascii="黑体" w:eastAsia="黑体" w:hAnsi="黑体" w:hint="eastAsia"/>
          <w:b/>
          <w:color w:val="auto"/>
        </w:rPr>
        <w:lastRenderedPageBreak/>
        <w:t>参考文档</w:t>
      </w:r>
      <w:bookmarkEnd w:id="356"/>
    </w:p>
    <w:p w14:paraId="16BDCC48" w14:textId="77777777" w:rsidR="00606961" w:rsidRPr="007D36A2" w:rsidRDefault="00606961" w:rsidP="00606961">
      <w:pPr>
        <w:ind w:firstLine="360"/>
      </w:pPr>
      <w:r w:rsidRPr="007D36A2">
        <w:rPr>
          <w:rFonts w:hint="eastAsia"/>
        </w:rPr>
        <w:t>为了</w:t>
      </w:r>
      <w:r w:rsidRPr="007D36A2">
        <w:t>更好的了解</w:t>
      </w:r>
      <w:r w:rsidRPr="007D36A2">
        <w:t>BPS</w:t>
      </w:r>
      <w:r w:rsidRPr="007D36A2">
        <w:t>产品</w:t>
      </w:r>
      <w:r w:rsidRPr="007D36A2">
        <w:rPr>
          <w:rFonts w:hint="eastAsia"/>
        </w:rPr>
        <w:t>，建议</w:t>
      </w:r>
      <w:r w:rsidRPr="007D36A2">
        <w:t>您在安装系统前，先阅读</w:t>
      </w:r>
      <w:r w:rsidRPr="007D36A2">
        <w:rPr>
          <w:rFonts w:hint="eastAsia"/>
        </w:rPr>
        <w:t>以下</w:t>
      </w:r>
      <w:r w:rsidRPr="007D36A2">
        <w:t>文档</w:t>
      </w:r>
      <w:r w:rsidRPr="007D36A2">
        <w:rPr>
          <w:rFonts w:hint="eastAsia"/>
        </w:rPr>
        <w:t>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5485"/>
      </w:tblGrid>
      <w:tr w:rsidR="00606961" w:rsidRPr="007D36A2" w14:paraId="1E2E2D73" w14:textId="77777777" w:rsidTr="00503336">
        <w:tc>
          <w:tcPr>
            <w:tcW w:w="3145" w:type="dxa"/>
            <w:shd w:val="clear" w:color="auto" w:fill="F2F2F2" w:themeFill="background1" w:themeFillShade="F2"/>
          </w:tcPr>
          <w:p w14:paraId="0A52A03B" w14:textId="77777777" w:rsidR="00606961" w:rsidRPr="007D36A2" w:rsidRDefault="00606961" w:rsidP="00503336">
            <w:pPr>
              <w:jc w:val="center"/>
              <w:rPr>
                <w:b/>
              </w:rPr>
            </w:pPr>
            <w:r w:rsidRPr="007D36A2">
              <w:rPr>
                <w:rFonts w:hint="eastAsia"/>
                <w:b/>
              </w:rPr>
              <w:t>文档</w:t>
            </w:r>
            <w:r w:rsidRPr="007D36A2">
              <w:rPr>
                <w:b/>
              </w:rPr>
              <w:t>名称</w:t>
            </w:r>
          </w:p>
        </w:tc>
        <w:tc>
          <w:tcPr>
            <w:tcW w:w="5485" w:type="dxa"/>
            <w:shd w:val="clear" w:color="auto" w:fill="F2F2F2" w:themeFill="background1" w:themeFillShade="F2"/>
          </w:tcPr>
          <w:p w14:paraId="1ED9A225" w14:textId="77777777" w:rsidR="00606961" w:rsidRPr="007D36A2" w:rsidRDefault="00606961" w:rsidP="00503336">
            <w:pPr>
              <w:jc w:val="center"/>
              <w:rPr>
                <w:b/>
              </w:rPr>
            </w:pPr>
            <w:r w:rsidRPr="007D36A2">
              <w:rPr>
                <w:rFonts w:hint="eastAsia"/>
                <w:b/>
              </w:rPr>
              <w:t>文档位置</w:t>
            </w:r>
          </w:p>
        </w:tc>
      </w:tr>
      <w:tr w:rsidR="00606961" w:rsidRPr="007D36A2" w14:paraId="05EA27D4" w14:textId="77777777" w:rsidTr="00503336">
        <w:tc>
          <w:tcPr>
            <w:tcW w:w="3145" w:type="dxa"/>
          </w:tcPr>
          <w:p w14:paraId="6C925D9B" w14:textId="77777777" w:rsidR="00606961" w:rsidRPr="00202777" w:rsidRDefault="00606961" w:rsidP="00503336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《</w:t>
            </w:r>
            <w:r w:rsidRPr="00202777">
              <w:rPr>
                <w:sz w:val="20"/>
              </w:rPr>
              <w:t>BPS</w:t>
            </w:r>
            <w:r w:rsidRPr="00202777">
              <w:rPr>
                <w:rFonts w:hint="eastAsia"/>
                <w:sz w:val="20"/>
              </w:rPr>
              <w:t>产品</w:t>
            </w:r>
            <w:r w:rsidRPr="00202777">
              <w:rPr>
                <w:sz w:val="20"/>
              </w:rPr>
              <w:t>介绍</w:t>
            </w:r>
            <w:r w:rsidRPr="00202777">
              <w:rPr>
                <w:rFonts w:hint="eastAsia"/>
                <w:sz w:val="20"/>
              </w:rPr>
              <w:t>》</w:t>
            </w:r>
          </w:p>
        </w:tc>
        <w:tc>
          <w:tcPr>
            <w:tcW w:w="5485" w:type="dxa"/>
          </w:tcPr>
          <w:p w14:paraId="461DF26D" w14:textId="29BA68C8" w:rsidR="00606961" w:rsidRPr="00202777" w:rsidRDefault="00BD4FCD" w:rsidP="00503336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光盘根</w:t>
            </w:r>
            <w:r>
              <w:rPr>
                <w:sz w:val="20"/>
              </w:rPr>
              <w:t>目录</w:t>
            </w:r>
            <w:r>
              <w:rPr>
                <w:rFonts w:hint="eastAsia"/>
                <w:sz w:val="20"/>
              </w:rPr>
              <w:t>\Documents\</w:t>
            </w:r>
          </w:p>
        </w:tc>
      </w:tr>
      <w:tr w:rsidR="00BD4FCD" w:rsidRPr="007D36A2" w14:paraId="082B61BA" w14:textId="77777777" w:rsidTr="00503336">
        <w:tc>
          <w:tcPr>
            <w:tcW w:w="3145" w:type="dxa"/>
          </w:tcPr>
          <w:p w14:paraId="03069688" w14:textId="77777777" w:rsidR="00BD4FCD" w:rsidRPr="00202777" w:rsidRDefault="00BD4FCD" w:rsidP="00BD4FCD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《</w:t>
            </w:r>
            <w:r w:rsidRPr="00202777">
              <w:rPr>
                <w:sz w:val="20"/>
              </w:rPr>
              <w:t>BPS</w:t>
            </w:r>
            <w:r w:rsidRPr="00202777">
              <w:rPr>
                <w:rFonts w:hint="eastAsia"/>
                <w:sz w:val="20"/>
              </w:rPr>
              <w:t>用户</w:t>
            </w:r>
            <w:r w:rsidRPr="00202777">
              <w:rPr>
                <w:sz w:val="20"/>
              </w:rPr>
              <w:t>使用手册</w:t>
            </w:r>
            <w:r w:rsidRPr="00202777">
              <w:rPr>
                <w:rFonts w:hint="eastAsia"/>
                <w:sz w:val="20"/>
              </w:rPr>
              <w:t>》</w:t>
            </w:r>
          </w:p>
        </w:tc>
        <w:tc>
          <w:tcPr>
            <w:tcW w:w="5485" w:type="dxa"/>
          </w:tcPr>
          <w:p w14:paraId="2EC9A0D2" w14:textId="2BECA28A" w:rsidR="00BD4FCD" w:rsidRPr="00202777" w:rsidRDefault="00BD4FCD" w:rsidP="00BD4FCD">
            <w:pPr>
              <w:rPr>
                <w:sz w:val="20"/>
              </w:rPr>
            </w:pPr>
            <w:r w:rsidRPr="00B72A55">
              <w:rPr>
                <w:rFonts w:hint="eastAsia"/>
                <w:sz w:val="20"/>
              </w:rPr>
              <w:t>光盘根</w:t>
            </w:r>
            <w:r w:rsidRPr="00B72A55">
              <w:rPr>
                <w:sz w:val="20"/>
              </w:rPr>
              <w:t>目录</w:t>
            </w:r>
            <w:r w:rsidRPr="00B72A55">
              <w:rPr>
                <w:rFonts w:hint="eastAsia"/>
                <w:sz w:val="20"/>
              </w:rPr>
              <w:t>\Documents\</w:t>
            </w:r>
          </w:p>
        </w:tc>
      </w:tr>
      <w:tr w:rsidR="00BD4FCD" w:rsidRPr="007D36A2" w14:paraId="798B9E46" w14:textId="77777777" w:rsidTr="00503336">
        <w:tc>
          <w:tcPr>
            <w:tcW w:w="3145" w:type="dxa"/>
          </w:tcPr>
          <w:p w14:paraId="0350C0FD" w14:textId="77777777" w:rsidR="00BD4FCD" w:rsidRPr="00202777" w:rsidRDefault="00BD4FCD" w:rsidP="00BD4FCD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《</w:t>
            </w:r>
            <w:r w:rsidRPr="00202777">
              <w:rPr>
                <w:sz w:val="20"/>
              </w:rPr>
              <w:t>BPS</w:t>
            </w:r>
            <w:r w:rsidRPr="00202777">
              <w:rPr>
                <w:rFonts w:hint="eastAsia"/>
                <w:sz w:val="20"/>
              </w:rPr>
              <w:t>系统手册》</w:t>
            </w:r>
          </w:p>
        </w:tc>
        <w:tc>
          <w:tcPr>
            <w:tcW w:w="5485" w:type="dxa"/>
          </w:tcPr>
          <w:p w14:paraId="4C086806" w14:textId="7A883066" w:rsidR="00BD4FCD" w:rsidRPr="00202777" w:rsidRDefault="00BD4FCD" w:rsidP="00BD4FCD">
            <w:pPr>
              <w:rPr>
                <w:sz w:val="20"/>
              </w:rPr>
            </w:pPr>
            <w:r w:rsidRPr="00B72A55">
              <w:rPr>
                <w:rFonts w:hint="eastAsia"/>
                <w:sz w:val="20"/>
              </w:rPr>
              <w:t>光盘根</w:t>
            </w:r>
            <w:r w:rsidRPr="00B72A55">
              <w:rPr>
                <w:sz w:val="20"/>
              </w:rPr>
              <w:t>目录</w:t>
            </w:r>
            <w:r w:rsidRPr="00B72A55">
              <w:rPr>
                <w:rFonts w:hint="eastAsia"/>
                <w:sz w:val="20"/>
              </w:rPr>
              <w:t>\Documents\</w:t>
            </w:r>
          </w:p>
        </w:tc>
      </w:tr>
      <w:tr w:rsidR="00BD4FCD" w:rsidRPr="007D36A2" w14:paraId="2249942C" w14:textId="77777777" w:rsidTr="00503336">
        <w:tc>
          <w:tcPr>
            <w:tcW w:w="3145" w:type="dxa"/>
          </w:tcPr>
          <w:p w14:paraId="7C43CA14" w14:textId="77777777" w:rsidR="00BD4FCD" w:rsidRPr="00202777" w:rsidRDefault="00BD4FCD" w:rsidP="00BD4FCD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《</w:t>
            </w:r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PS</w:t>
            </w:r>
            <w:r>
              <w:rPr>
                <w:sz w:val="20"/>
              </w:rPr>
              <w:t>配置工具使用手册》</w:t>
            </w:r>
          </w:p>
        </w:tc>
        <w:tc>
          <w:tcPr>
            <w:tcW w:w="5485" w:type="dxa"/>
          </w:tcPr>
          <w:p w14:paraId="4FAC5BC6" w14:textId="37155036" w:rsidR="00BD4FCD" w:rsidRPr="00202777" w:rsidRDefault="00BD4FCD" w:rsidP="00BD4FCD">
            <w:pPr>
              <w:rPr>
                <w:sz w:val="20"/>
              </w:rPr>
            </w:pPr>
            <w:r w:rsidRPr="00B72A55">
              <w:rPr>
                <w:rFonts w:hint="eastAsia"/>
                <w:sz w:val="20"/>
              </w:rPr>
              <w:t>光盘根</w:t>
            </w:r>
            <w:r w:rsidRPr="00B72A55">
              <w:rPr>
                <w:sz w:val="20"/>
              </w:rPr>
              <w:t>目录</w:t>
            </w:r>
            <w:r w:rsidRPr="00B72A55">
              <w:rPr>
                <w:rFonts w:hint="eastAsia"/>
                <w:sz w:val="20"/>
              </w:rPr>
              <w:t>\Documents\</w:t>
            </w:r>
          </w:p>
        </w:tc>
      </w:tr>
      <w:tr w:rsidR="00BD4FCD" w:rsidRPr="007D36A2" w14:paraId="3DD389E7" w14:textId="77777777" w:rsidTr="00503336">
        <w:tc>
          <w:tcPr>
            <w:tcW w:w="3145" w:type="dxa"/>
          </w:tcPr>
          <w:p w14:paraId="7BC61C45" w14:textId="77777777" w:rsidR="00BD4FCD" w:rsidRPr="00202777" w:rsidRDefault="00BD4FCD" w:rsidP="00BD4FCD">
            <w:pPr>
              <w:rPr>
                <w:sz w:val="20"/>
              </w:rPr>
            </w:pPr>
            <w:r w:rsidRPr="00202777">
              <w:rPr>
                <w:rFonts w:hint="eastAsia"/>
                <w:sz w:val="20"/>
              </w:rPr>
              <w:t>《</w:t>
            </w:r>
            <w:r w:rsidRPr="00202777">
              <w:rPr>
                <w:rFonts w:hint="eastAsia"/>
                <w:sz w:val="20"/>
              </w:rPr>
              <w:t>B</w:t>
            </w:r>
            <w:r w:rsidRPr="00202777">
              <w:rPr>
                <w:sz w:val="20"/>
              </w:rPr>
              <w:t>PS</w:t>
            </w:r>
            <w:r w:rsidRPr="00202777">
              <w:rPr>
                <w:sz w:val="20"/>
              </w:rPr>
              <w:t>产品规格书》</w:t>
            </w:r>
          </w:p>
        </w:tc>
        <w:tc>
          <w:tcPr>
            <w:tcW w:w="5485" w:type="dxa"/>
          </w:tcPr>
          <w:p w14:paraId="7A377D6C" w14:textId="3709F12C" w:rsidR="00BD4FCD" w:rsidRPr="00202777" w:rsidRDefault="00BD4FCD" w:rsidP="00BD4FCD">
            <w:pPr>
              <w:rPr>
                <w:sz w:val="20"/>
              </w:rPr>
            </w:pPr>
            <w:r w:rsidRPr="00B72A55">
              <w:rPr>
                <w:rFonts w:hint="eastAsia"/>
                <w:sz w:val="20"/>
              </w:rPr>
              <w:t>光盘根</w:t>
            </w:r>
            <w:r w:rsidRPr="00B72A55">
              <w:rPr>
                <w:sz w:val="20"/>
              </w:rPr>
              <w:t>目录</w:t>
            </w:r>
            <w:r w:rsidRPr="00B72A55">
              <w:rPr>
                <w:rFonts w:hint="eastAsia"/>
                <w:sz w:val="20"/>
              </w:rPr>
              <w:t>\Documents\</w:t>
            </w:r>
          </w:p>
        </w:tc>
      </w:tr>
      <w:tr w:rsidR="00606961" w:rsidRPr="007D36A2" w14:paraId="2D285858" w14:textId="77777777" w:rsidTr="00503336">
        <w:tc>
          <w:tcPr>
            <w:tcW w:w="3145" w:type="dxa"/>
          </w:tcPr>
          <w:p w14:paraId="775E2B85" w14:textId="77777777" w:rsidR="00606961" w:rsidRPr="00202777" w:rsidRDefault="00606961" w:rsidP="00503336">
            <w:pPr>
              <w:rPr>
                <w:sz w:val="20"/>
              </w:rPr>
            </w:pPr>
          </w:p>
        </w:tc>
        <w:tc>
          <w:tcPr>
            <w:tcW w:w="5485" w:type="dxa"/>
          </w:tcPr>
          <w:p w14:paraId="72B88DE4" w14:textId="77777777" w:rsidR="00606961" w:rsidRPr="00202777" w:rsidRDefault="00606961" w:rsidP="00503336">
            <w:pPr>
              <w:rPr>
                <w:sz w:val="20"/>
              </w:rPr>
            </w:pPr>
          </w:p>
        </w:tc>
      </w:tr>
      <w:tr w:rsidR="00606961" w:rsidRPr="007D36A2" w14:paraId="047AFA2B" w14:textId="77777777" w:rsidTr="00503336">
        <w:tc>
          <w:tcPr>
            <w:tcW w:w="3145" w:type="dxa"/>
          </w:tcPr>
          <w:p w14:paraId="7FD1ECD3" w14:textId="77777777" w:rsidR="00606961" w:rsidRPr="00202777" w:rsidRDefault="00606961" w:rsidP="00503336">
            <w:pPr>
              <w:rPr>
                <w:sz w:val="20"/>
              </w:rPr>
            </w:pPr>
          </w:p>
        </w:tc>
        <w:tc>
          <w:tcPr>
            <w:tcW w:w="5485" w:type="dxa"/>
          </w:tcPr>
          <w:p w14:paraId="33775815" w14:textId="77777777" w:rsidR="00606961" w:rsidRPr="00202777" w:rsidRDefault="00606961" w:rsidP="00503336">
            <w:pPr>
              <w:rPr>
                <w:sz w:val="20"/>
              </w:rPr>
            </w:pPr>
          </w:p>
        </w:tc>
      </w:tr>
      <w:tr w:rsidR="00606961" w:rsidRPr="007D36A2" w14:paraId="0C8D1852" w14:textId="77777777" w:rsidTr="00503336">
        <w:tc>
          <w:tcPr>
            <w:tcW w:w="3145" w:type="dxa"/>
          </w:tcPr>
          <w:p w14:paraId="7CDC039B" w14:textId="77777777" w:rsidR="00606961" w:rsidRPr="00202777" w:rsidRDefault="00606961" w:rsidP="00503336">
            <w:pPr>
              <w:rPr>
                <w:sz w:val="20"/>
              </w:rPr>
            </w:pPr>
          </w:p>
        </w:tc>
        <w:tc>
          <w:tcPr>
            <w:tcW w:w="5485" w:type="dxa"/>
          </w:tcPr>
          <w:p w14:paraId="1F835629" w14:textId="77777777" w:rsidR="00606961" w:rsidRPr="00202777" w:rsidRDefault="00606961" w:rsidP="00503336">
            <w:pPr>
              <w:rPr>
                <w:sz w:val="20"/>
              </w:rPr>
            </w:pPr>
          </w:p>
        </w:tc>
      </w:tr>
    </w:tbl>
    <w:p w14:paraId="1BEAC8D3" w14:textId="77777777" w:rsidR="007532D7" w:rsidRPr="007D36A2" w:rsidRDefault="00606961">
      <w:pPr>
        <w:rPr>
          <w:rFonts w:ascii="黑体" w:eastAsia="黑体" w:hAnsi="黑体" w:cstheme="majorBidi"/>
          <w:b/>
          <w:sz w:val="32"/>
          <w:szCs w:val="32"/>
        </w:rPr>
      </w:pPr>
      <w:r w:rsidRPr="007D36A2">
        <w:br w:type="page"/>
      </w:r>
    </w:p>
    <w:p w14:paraId="192701A0" w14:textId="77777777" w:rsidR="00257FC7" w:rsidRPr="007D36A2" w:rsidRDefault="00FC6BD8" w:rsidP="007D67EB">
      <w:pPr>
        <w:pStyle w:val="Heading1"/>
        <w:numPr>
          <w:ilvl w:val="0"/>
          <w:numId w:val="2"/>
        </w:numPr>
        <w:rPr>
          <w:rFonts w:ascii="黑体" w:eastAsia="黑体" w:hAnsi="黑体"/>
          <w:b/>
          <w:color w:val="auto"/>
        </w:rPr>
      </w:pPr>
      <w:bookmarkStart w:id="357" w:name="_Toc478567394"/>
      <w:r w:rsidRPr="007D36A2">
        <w:rPr>
          <w:rFonts w:ascii="黑体" w:eastAsia="黑体" w:hAnsi="黑体"/>
          <w:b/>
          <w:color w:val="auto"/>
        </w:rPr>
        <w:lastRenderedPageBreak/>
        <w:t>BPS</w:t>
      </w:r>
      <w:r w:rsidR="00AC055E" w:rsidRPr="007D36A2">
        <w:rPr>
          <w:rFonts w:ascii="黑体" w:eastAsia="黑体" w:hAnsi="黑体" w:hint="eastAsia"/>
          <w:b/>
          <w:color w:val="auto"/>
        </w:rPr>
        <w:t>产品</w:t>
      </w:r>
      <w:r w:rsidR="00AC055E" w:rsidRPr="007D36A2">
        <w:rPr>
          <w:rFonts w:ascii="黑体" w:eastAsia="黑体" w:hAnsi="黑体"/>
          <w:b/>
          <w:color w:val="auto"/>
        </w:rPr>
        <w:t>介绍</w:t>
      </w:r>
      <w:bookmarkEnd w:id="357"/>
    </w:p>
    <w:p w14:paraId="087608BB" w14:textId="2C57980B" w:rsidR="00F533A0" w:rsidRDefault="005D0B43" w:rsidP="00F533A0">
      <w:pPr>
        <w:ind w:firstLine="360"/>
      </w:pPr>
      <w:r w:rsidRPr="00D43804">
        <w:rPr>
          <w:rFonts w:ascii="黑体" w:eastAsia="黑体" w:hAnsi="黑体"/>
          <w:b/>
          <w:noProof/>
        </w:rPr>
        <w:drawing>
          <wp:anchor distT="0" distB="0" distL="114300" distR="114300" simplePos="0" relativeHeight="251658240" behindDoc="0" locked="0" layoutInCell="1" allowOverlap="1" wp14:anchorId="22A241DD" wp14:editId="45C58C6F">
            <wp:simplePos x="0" y="0"/>
            <wp:positionH relativeFrom="column">
              <wp:posOffset>3667125</wp:posOffset>
            </wp:positionH>
            <wp:positionV relativeFrom="paragraph">
              <wp:posOffset>210820</wp:posOffset>
            </wp:positionV>
            <wp:extent cx="1743075" cy="1101725"/>
            <wp:effectExtent l="0" t="0" r="9525" b="3175"/>
            <wp:wrapSquare wrapText="bothSides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C9E">
        <w:rPr>
          <w:rFonts w:hint="eastAsia"/>
        </w:rPr>
        <w:t>智慧楼宇</w:t>
      </w:r>
      <w:r w:rsidR="00B80C9E">
        <w:t>运营管理平台</w:t>
      </w:r>
      <w:r w:rsidR="00B80C9E">
        <w:rPr>
          <w:rFonts w:hint="eastAsia"/>
        </w:rPr>
        <w:t>（</w:t>
      </w:r>
      <w:r w:rsidR="00B40DBD" w:rsidRPr="007D36A2">
        <w:t>Building Performance Suite</w:t>
      </w:r>
      <w:r w:rsidR="00B80C9E">
        <w:rPr>
          <w:rFonts w:hint="eastAsia"/>
        </w:rPr>
        <w:t>，简称</w:t>
      </w:r>
      <w:r w:rsidR="00B80C9E">
        <w:t>BPS</w:t>
      </w:r>
      <w:r w:rsidR="00B80C9E">
        <w:rPr>
          <w:rFonts w:hint="eastAsia"/>
        </w:rPr>
        <w:t>）</w:t>
      </w:r>
      <w:r w:rsidR="00BF7070" w:rsidRPr="007D36A2">
        <w:rPr>
          <w:rFonts w:hint="eastAsia"/>
        </w:rPr>
        <w:t>是</w:t>
      </w:r>
      <w:r w:rsidR="00BF7070" w:rsidRPr="007D36A2">
        <w:t>一款</w:t>
      </w:r>
      <w:r w:rsidR="002B625A" w:rsidRPr="007D36A2">
        <w:rPr>
          <w:rFonts w:hint="eastAsia"/>
        </w:rPr>
        <w:t>将传统</w:t>
      </w:r>
      <w:r w:rsidR="002B625A" w:rsidRPr="007D36A2">
        <w:t>控制技术、企业级系统集成技术和最新的</w:t>
      </w:r>
      <w:r w:rsidR="00116199" w:rsidRPr="007D36A2">
        <w:rPr>
          <w:rFonts w:hint="eastAsia"/>
        </w:rPr>
        <w:t>物联网</w:t>
      </w:r>
      <w:r w:rsidR="006E3A7B" w:rsidRPr="007D36A2">
        <w:rPr>
          <w:rFonts w:hint="eastAsia"/>
        </w:rPr>
        <w:t xml:space="preserve"> </w:t>
      </w:r>
      <w:r w:rsidR="005916A5" w:rsidRPr="007D36A2">
        <w:rPr>
          <w:rFonts w:hint="eastAsia"/>
        </w:rPr>
        <w:t>(</w:t>
      </w:r>
      <w:r w:rsidR="006E3A7B" w:rsidRPr="007D36A2">
        <w:rPr>
          <w:rFonts w:hint="eastAsia"/>
        </w:rPr>
        <w:t>IoT</w:t>
      </w:r>
      <w:r w:rsidR="0012320C" w:rsidRPr="007D36A2">
        <w:t>)</w:t>
      </w:r>
      <w:r w:rsidR="0012320C" w:rsidRPr="007D36A2">
        <w:rPr>
          <w:rFonts w:hint="eastAsia"/>
        </w:rPr>
        <w:t xml:space="preserve"> </w:t>
      </w:r>
      <w:r w:rsidR="0012320C" w:rsidRPr="007D36A2">
        <w:rPr>
          <w:rFonts w:hint="eastAsia"/>
        </w:rPr>
        <w:t>及云技术进行深度融合的智能化集成平台</w:t>
      </w:r>
      <w:r w:rsidR="009C1307" w:rsidRPr="007D36A2">
        <w:rPr>
          <w:rFonts w:hint="eastAsia"/>
        </w:rPr>
        <w:t>产品</w:t>
      </w:r>
      <w:r w:rsidR="00023E5D" w:rsidRPr="007D36A2">
        <w:t>，其能灵活地提供以服务为中心的</w:t>
      </w:r>
      <w:r w:rsidR="00023E5D" w:rsidRPr="007D36A2">
        <w:rPr>
          <w:rFonts w:hint="eastAsia"/>
        </w:rPr>
        <w:t>各类</w:t>
      </w:r>
      <w:r w:rsidR="00023E5D" w:rsidRPr="007D36A2">
        <w:t>应用</w:t>
      </w:r>
      <w:r w:rsidR="00023E5D" w:rsidRPr="007D36A2">
        <w:rPr>
          <w:rFonts w:hint="eastAsia"/>
        </w:rPr>
        <w:t>和</w:t>
      </w:r>
      <w:r w:rsidR="00023E5D" w:rsidRPr="007D36A2">
        <w:t>基于大数据分析的身后专业专家知识，从而帮助楼宇业主和物业经理在实现楼宇运营标</w:t>
      </w:r>
      <w:r w:rsidR="00023E5D" w:rsidRPr="007D36A2">
        <w:rPr>
          <w:rFonts w:hint="eastAsia"/>
        </w:rPr>
        <w:t>管理</w:t>
      </w:r>
      <w:r w:rsidR="00023E5D" w:rsidRPr="007D36A2">
        <w:t>流程</w:t>
      </w:r>
      <w:r w:rsidR="00023E5D" w:rsidRPr="007D36A2">
        <w:rPr>
          <w:rFonts w:hint="eastAsia"/>
        </w:rPr>
        <w:t>标准</w:t>
      </w:r>
      <w:r w:rsidR="00023E5D" w:rsidRPr="007D36A2">
        <w:t>化</w:t>
      </w:r>
      <w:r w:rsidR="00023E5D" w:rsidRPr="007D36A2">
        <w:rPr>
          <w:rFonts w:hint="eastAsia"/>
        </w:rPr>
        <w:t>的</w:t>
      </w:r>
      <w:r w:rsidR="00023E5D" w:rsidRPr="007D36A2">
        <w:t>同时，提高楼宇运营效率，降低运营成本，有效提高客户满意度，从而在全生命周期中提高楼宇价值，改善品牌形象。</w:t>
      </w:r>
    </w:p>
    <w:p w14:paraId="3339AADA" w14:textId="77777777" w:rsidR="00A31EED" w:rsidRDefault="00486920" w:rsidP="00F533A0">
      <w:pPr>
        <w:ind w:firstLine="360"/>
      </w:pPr>
      <w:r w:rsidRPr="00D90DAA">
        <w:rPr>
          <w:rFonts w:ascii="黑体" w:eastAsia="黑体" w:hAnsi="黑体"/>
          <w:b/>
          <w:noProof/>
        </w:rPr>
        <w:drawing>
          <wp:anchor distT="0" distB="0" distL="114300" distR="114300" simplePos="0" relativeHeight="251662336" behindDoc="0" locked="0" layoutInCell="1" allowOverlap="1" wp14:anchorId="46A94D4C" wp14:editId="680747AE">
            <wp:simplePos x="0" y="0"/>
            <wp:positionH relativeFrom="column">
              <wp:posOffset>139700</wp:posOffset>
            </wp:positionH>
            <wp:positionV relativeFrom="paragraph">
              <wp:posOffset>245745</wp:posOffset>
            </wp:positionV>
            <wp:extent cx="374650" cy="428625"/>
            <wp:effectExtent l="0" t="0" r="6350" b="9525"/>
            <wp:wrapSquare wrapText="bothSides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EED" w:rsidRPr="007D36A2">
        <w:rPr>
          <w:rFonts w:hint="eastAsia"/>
        </w:rPr>
        <w:t>B</w:t>
      </w:r>
      <w:r w:rsidR="00A31EED" w:rsidRPr="007D36A2">
        <w:t>PS</w:t>
      </w:r>
      <w:r w:rsidR="00A31EED" w:rsidRPr="007D36A2">
        <w:t>具有如下的基本特性</w:t>
      </w:r>
      <w:r w:rsidR="00A31EED" w:rsidRPr="007D36A2">
        <w:rPr>
          <w:rFonts w:hint="eastAsia"/>
        </w:rPr>
        <w:t>:</w:t>
      </w:r>
    </w:p>
    <w:p w14:paraId="465C3A85" w14:textId="77777777" w:rsidR="00E65DC9" w:rsidRPr="007D36A2" w:rsidRDefault="00B837D5" w:rsidP="00B20D5E">
      <w:pPr>
        <w:pStyle w:val="ListParagraph"/>
        <w:ind w:left="1080"/>
      </w:pPr>
      <w:r w:rsidRPr="007D36A2">
        <w:rPr>
          <w:rFonts w:hint="eastAsia"/>
          <w:b/>
        </w:rPr>
        <w:t>灵活</w:t>
      </w:r>
      <w:r w:rsidR="00E65DC9" w:rsidRPr="007D36A2">
        <w:rPr>
          <w:b/>
        </w:rPr>
        <w:t>的</w:t>
      </w:r>
      <w:r w:rsidR="00E65DC9" w:rsidRPr="007D36A2">
        <w:rPr>
          <w:rFonts w:hint="eastAsia"/>
          <w:b/>
        </w:rPr>
        <w:t>部署</w:t>
      </w:r>
      <w:r w:rsidR="00E65DC9" w:rsidRPr="007D36A2">
        <w:rPr>
          <w:b/>
        </w:rPr>
        <w:t>模式</w:t>
      </w:r>
      <w:r w:rsidR="00594E91" w:rsidRPr="007D36A2">
        <w:rPr>
          <w:rFonts w:hint="eastAsia"/>
        </w:rPr>
        <w:t>：</w:t>
      </w:r>
      <w:r w:rsidR="00594E91" w:rsidRPr="007D36A2">
        <w:t>根据客户的实际情况，可采用本地安装部署，或在云端部署的方案</w:t>
      </w:r>
    </w:p>
    <w:p w14:paraId="5B3DEB8A" w14:textId="77777777" w:rsidR="00721A7A" w:rsidRPr="007D36A2" w:rsidRDefault="00605D99" w:rsidP="00B20D5E">
      <w:pPr>
        <w:pStyle w:val="ListParagraph"/>
        <w:ind w:left="1080"/>
      </w:pPr>
      <w:r w:rsidRPr="00D90DAA">
        <w:rPr>
          <w:rFonts w:ascii="黑体" w:eastAsia="黑体" w:hAnsi="黑体"/>
          <w:b/>
          <w:noProof/>
        </w:rPr>
        <w:drawing>
          <wp:anchor distT="0" distB="0" distL="114300" distR="114300" simplePos="0" relativeHeight="251665408" behindDoc="0" locked="0" layoutInCell="1" allowOverlap="1" wp14:anchorId="7A55CDB3" wp14:editId="48C15705">
            <wp:simplePos x="0" y="0"/>
            <wp:positionH relativeFrom="column">
              <wp:posOffset>146405</wp:posOffset>
            </wp:positionH>
            <wp:positionV relativeFrom="paragraph">
              <wp:posOffset>278130</wp:posOffset>
            </wp:positionV>
            <wp:extent cx="371475" cy="384542"/>
            <wp:effectExtent l="0" t="0" r="0" b="0"/>
            <wp:wrapNone/>
            <wp:docPr id="36" name="Picture 8" descr="C:\Users\e885305\Desktop\OBS_icons\Lifecycle_management_ic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 descr="C:\Users\e885305\Desktop\OBS_icons\Lifecycle_management_ico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8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A7A" w:rsidRPr="007D36A2">
        <w:rPr>
          <w:rFonts w:hint="eastAsia"/>
          <w:b/>
        </w:rPr>
        <w:t>支持</w:t>
      </w:r>
      <w:r w:rsidR="00643E14" w:rsidRPr="007D36A2">
        <w:rPr>
          <w:rFonts w:hint="eastAsia"/>
          <w:b/>
        </w:rPr>
        <w:t>多</w:t>
      </w:r>
      <w:r w:rsidR="00643E14" w:rsidRPr="007D36A2">
        <w:rPr>
          <w:b/>
        </w:rPr>
        <w:t>地点统一集成和管理</w:t>
      </w:r>
      <w:r w:rsidR="005C1D40" w:rsidRPr="007D36A2">
        <w:rPr>
          <w:rFonts w:hint="eastAsia"/>
        </w:rPr>
        <w:t>：</w:t>
      </w:r>
      <w:r w:rsidR="00ED63BD" w:rsidRPr="007D36A2">
        <w:rPr>
          <w:rFonts w:hint="eastAsia"/>
        </w:rPr>
        <w:t>可以</w:t>
      </w:r>
      <w:r w:rsidR="00ED63BD" w:rsidRPr="007D36A2">
        <w:t>把</w:t>
      </w:r>
      <w:r w:rsidR="00ED63BD" w:rsidRPr="007D36A2">
        <w:rPr>
          <w:rFonts w:hint="eastAsia"/>
        </w:rPr>
        <w:t>用户的</w:t>
      </w:r>
      <w:r w:rsidR="00ED63BD" w:rsidRPr="007D36A2">
        <w:t>多个楼宇</w:t>
      </w:r>
      <w:r w:rsidR="00ED63BD" w:rsidRPr="007D36A2">
        <w:rPr>
          <w:rFonts w:hint="eastAsia"/>
        </w:rPr>
        <w:t>统一</w:t>
      </w:r>
      <w:r w:rsidR="00ED63BD" w:rsidRPr="007D36A2">
        <w:t>集成到一个平台</w:t>
      </w:r>
      <w:r w:rsidR="00B20048" w:rsidRPr="007D36A2">
        <w:rPr>
          <w:rFonts w:hint="eastAsia"/>
        </w:rPr>
        <w:t>，</w:t>
      </w:r>
      <w:r w:rsidR="00B20048" w:rsidRPr="007D36A2">
        <w:t>并实现统一管理</w:t>
      </w:r>
    </w:p>
    <w:p w14:paraId="7181E432" w14:textId="77777777" w:rsidR="003E23C9" w:rsidRPr="007D36A2" w:rsidRDefault="009A0119" w:rsidP="001952B3">
      <w:pPr>
        <w:pStyle w:val="ListParagraph"/>
        <w:ind w:left="1080"/>
      </w:pPr>
      <w:r w:rsidRPr="007D36A2">
        <w:rPr>
          <w:b/>
        </w:rPr>
        <w:t>开放的控制系统集成能力</w:t>
      </w:r>
      <w:r w:rsidR="005F5EAC" w:rsidRPr="007D36A2">
        <w:rPr>
          <w:rFonts w:hint="eastAsia"/>
        </w:rPr>
        <w:t>：</w:t>
      </w:r>
      <w:r w:rsidRPr="007D36A2">
        <w:t>支持</w:t>
      </w:r>
      <w:r w:rsidRPr="007D36A2">
        <w:rPr>
          <w:rFonts w:hint="eastAsia"/>
        </w:rPr>
        <w:t>OPC</w:t>
      </w:r>
      <w:r w:rsidR="007B73F3" w:rsidRPr="007D36A2">
        <w:rPr>
          <w:rFonts w:hint="eastAsia"/>
        </w:rPr>
        <w:t>、</w:t>
      </w:r>
      <w:r w:rsidRPr="007D36A2">
        <w:rPr>
          <w:rFonts w:hint="eastAsia"/>
        </w:rPr>
        <w:t>BACnet</w:t>
      </w:r>
      <w:r w:rsidR="007B73F3" w:rsidRPr="007D36A2">
        <w:rPr>
          <w:rFonts w:hint="eastAsia"/>
        </w:rPr>
        <w:t>、</w:t>
      </w:r>
      <w:r w:rsidR="00317391" w:rsidRPr="007D36A2">
        <w:t>ModB</w:t>
      </w:r>
      <w:r w:rsidRPr="007D36A2">
        <w:t>us</w:t>
      </w:r>
      <w:r w:rsidRPr="007D36A2">
        <w:t>等</w:t>
      </w:r>
      <w:r w:rsidR="00140B0C" w:rsidRPr="007D36A2">
        <w:rPr>
          <w:rFonts w:hint="eastAsia"/>
        </w:rPr>
        <w:t>标准</w:t>
      </w:r>
      <w:r w:rsidR="00140B0C" w:rsidRPr="007D36A2">
        <w:t>工业协议</w:t>
      </w:r>
      <w:r w:rsidR="00795D09" w:rsidRPr="007D36A2">
        <w:rPr>
          <w:rFonts w:hint="eastAsia"/>
        </w:rPr>
        <w:t>，</w:t>
      </w:r>
      <w:r w:rsidR="00E03C25" w:rsidRPr="007D36A2">
        <w:rPr>
          <w:rFonts w:hint="eastAsia"/>
        </w:rPr>
        <w:t>同时支持</w:t>
      </w:r>
      <w:r w:rsidR="006D66D8" w:rsidRPr="007D36A2">
        <w:rPr>
          <w:rFonts w:hint="eastAsia"/>
        </w:rPr>
        <w:t>S</w:t>
      </w:r>
      <w:r w:rsidR="006D66D8" w:rsidRPr="007D36A2">
        <w:t>DK</w:t>
      </w:r>
      <w:r w:rsidR="006D66D8" w:rsidRPr="007D36A2">
        <w:t>、</w:t>
      </w:r>
      <w:r w:rsidR="00EC4899" w:rsidRPr="007D36A2">
        <w:rPr>
          <w:rFonts w:hint="eastAsia"/>
        </w:rPr>
        <w:t>ODBC/JDBC</w:t>
      </w:r>
      <w:r w:rsidR="00EC4899" w:rsidRPr="007D36A2">
        <w:rPr>
          <w:rFonts w:hint="eastAsia"/>
        </w:rPr>
        <w:t>和</w:t>
      </w:r>
      <w:r w:rsidR="00EC4899" w:rsidRPr="007D36A2">
        <w:rPr>
          <w:rFonts w:hint="eastAsia"/>
        </w:rPr>
        <w:t>Web Services</w:t>
      </w:r>
      <w:r w:rsidR="00EC4899" w:rsidRPr="007D36A2">
        <w:rPr>
          <w:rFonts w:hint="eastAsia"/>
        </w:rPr>
        <w:t>（</w:t>
      </w:r>
      <w:r w:rsidR="00EC4899" w:rsidRPr="007D36A2">
        <w:rPr>
          <w:rFonts w:hint="eastAsia"/>
        </w:rPr>
        <w:t>SOA</w:t>
      </w:r>
      <w:r w:rsidR="00EC4899" w:rsidRPr="007D36A2">
        <w:rPr>
          <w:rFonts w:hint="eastAsia"/>
        </w:rPr>
        <w:t>）</w:t>
      </w:r>
      <w:r w:rsidR="00EC4899" w:rsidRPr="007D36A2">
        <w:t>等</w:t>
      </w:r>
      <w:r w:rsidR="00EC4899" w:rsidRPr="007D36A2">
        <w:rPr>
          <w:rFonts w:hint="eastAsia"/>
        </w:rPr>
        <w:t>私有</w:t>
      </w:r>
      <w:r w:rsidR="001F3F70" w:rsidRPr="007D36A2">
        <w:t>协议</w:t>
      </w:r>
    </w:p>
    <w:p w14:paraId="1F1C54EB" w14:textId="77777777" w:rsidR="006C717A" w:rsidRPr="007D36A2" w:rsidRDefault="00B20D5E" w:rsidP="00B20D5E">
      <w:pPr>
        <w:pStyle w:val="ListParagraph"/>
        <w:ind w:left="1080"/>
      </w:pPr>
      <w:r w:rsidRPr="00D90DAA">
        <w:rPr>
          <w:rFonts w:ascii="黑体" w:eastAsia="黑体" w:hAnsi="黑体"/>
          <w:b/>
          <w:noProof/>
        </w:rPr>
        <w:drawing>
          <wp:anchor distT="0" distB="0" distL="114300" distR="114300" simplePos="0" relativeHeight="251661312" behindDoc="0" locked="0" layoutInCell="1" allowOverlap="1" wp14:anchorId="3C34328F" wp14:editId="39846653">
            <wp:simplePos x="0" y="0"/>
            <wp:positionH relativeFrom="column">
              <wp:posOffset>142875</wp:posOffset>
            </wp:positionH>
            <wp:positionV relativeFrom="paragraph">
              <wp:posOffset>163195</wp:posOffset>
            </wp:positionV>
            <wp:extent cx="349885" cy="342900"/>
            <wp:effectExtent l="0" t="0" r="0" b="0"/>
            <wp:wrapSquare wrapText="bothSides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88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17A" w:rsidRPr="007D36A2">
        <w:rPr>
          <w:b/>
        </w:rPr>
        <w:t>内置的企业服务总线（</w:t>
      </w:r>
      <w:r w:rsidR="006C717A" w:rsidRPr="007D36A2">
        <w:rPr>
          <w:rFonts w:hint="eastAsia"/>
          <w:b/>
        </w:rPr>
        <w:t>ESB</w:t>
      </w:r>
      <w:r w:rsidR="006C717A" w:rsidRPr="007D36A2">
        <w:rPr>
          <w:b/>
        </w:rPr>
        <w:t>）</w:t>
      </w:r>
      <w:r w:rsidR="0022063F" w:rsidRPr="007D36A2">
        <w:rPr>
          <w:rFonts w:hint="eastAsia"/>
        </w:rPr>
        <w:t>：</w:t>
      </w:r>
      <w:r w:rsidR="006C717A" w:rsidRPr="007D36A2">
        <w:rPr>
          <w:rFonts w:hint="eastAsia"/>
        </w:rPr>
        <w:t>可以</w:t>
      </w:r>
      <w:r w:rsidR="006C717A" w:rsidRPr="007D36A2">
        <w:t>低成本、易扩展且高效的集成多地点，多个系统的数据和过程</w:t>
      </w:r>
    </w:p>
    <w:p w14:paraId="1CF26D80" w14:textId="77777777" w:rsidR="003A0DFB" w:rsidRPr="003A0DFB" w:rsidRDefault="003A0DFB" w:rsidP="00B20D5E">
      <w:pPr>
        <w:pStyle w:val="ListParagraph"/>
        <w:ind w:left="1080"/>
      </w:pPr>
      <w:r w:rsidRPr="002C320A">
        <w:rPr>
          <w:rFonts w:hint="eastAsia"/>
          <w:b/>
        </w:rPr>
        <w:t>内置</w:t>
      </w:r>
      <w:r w:rsidRPr="002C320A">
        <w:rPr>
          <w:b/>
        </w:rPr>
        <w:t>规则引擎</w:t>
      </w:r>
      <w:r>
        <w:t>：</w:t>
      </w:r>
      <w:r w:rsidR="004F0FD9">
        <w:rPr>
          <w:rFonts w:hint="eastAsia"/>
        </w:rPr>
        <w:t>基于</w:t>
      </w:r>
      <w:r w:rsidR="004F0FD9">
        <w:t>规则的</w:t>
      </w:r>
      <w:r w:rsidR="004F0FD9">
        <w:rPr>
          <w:rFonts w:hint="eastAsia"/>
        </w:rPr>
        <w:t>报警生产</w:t>
      </w:r>
      <w:r w:rsidR="004F0FD9">
        <w:t>定义，使</w:t>
      </w:r>
      <w:r w:rsidR="00A15F6C">
        <w:rPr>
          <w:rFonts w:hint="eastAsia"/>
        </w:rPr>
        <w:t>客户</w:t>
      </w:r>
      <w:r w:rsidR="00A15F6C">
        <w:t>可以根据自身的实际情况定义关注报警</w:t>
      </w:r>
    </w:p>
    <w:p w14:paraId="1B5F8ED6" w14:textId="77777777" w:rsidR="006C717A" w:rsidRPr="007D36A2" w:rsidRDefault="007D64CB" w:rsidP="00B20D5E">
      <w:pPr>
        <w:pStyle w:val="ListParagraph"/>
        <w:ind w:left="1080"/>
      </w:pPr>
      <w:r w:rsidRPr="00D90DAA">
        <w:rPr>
          <w:rFonts w:ascii="黑体" w:eastAsia="黑体" w:hAnsi="黑体"/>
          <w:b/>
          <w:noProof/>
        </w:rPr>
        <w:drawing>
          <wp:anchor distT="0" distB="0" distL="114300" distR="114300" simplePos="0" relativeHeight="251660288" behindDoc="0" locked="0" layoutInCell="1" allowOverlap="1" wp14:anchorId="275657D8" wp14:editId="3674BD34">
            <wp:simplePos x="0" y="0"/>
            <wp:positionH relativeFrom="column">
              <wp:posOffset>142875</wp:posOffset>
            </wp:positionH>
            <wp:positionV relativeFrom="paragraph">
              <wp:posOffset>19050</wp:posOffset>
            </wp:positionV>
            <wp:extent cx="454660" cy="434340"/>
            <wp:effectExtent l="0" t="0" r="2540" b="3810"/>
            <wp:wrapSquare wrapText="bothSides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6B3" w:rsidRPr="007D36A2">
        <w:rPr>
          <w:b/>
        </w:rPr>
        <w:t>工作流引擎</w:t>
      </w:r>
      <w:r w:rsidR="008E1966" w:rsidRPr="007D36A2">
        <w:rPr>
          <w:rFonts w:hint="eastAsia"/>
        </w:rPr>
        <w:t>：</w:t>
      </w:r>
      <w:r w:rsidR="00927A6E" w:rsidRPr="007D36A2">
        <w:rPr>
          <w:rFonts w:hint="eastAsia"/>
        </w:rPr>
        <w:t>允许</w:t>
      </w:r>
      <w:r w:rsidR="00A74B07" w:rsidRPr="007D36A2">
        <w:rPr>
          <w:rFonts w:hint="eastAsia"/>
        </w:rPr>
        <w:t>工作流</w:t>
      </w:r>
      <w:r w:rsidR="00A418CB">
        <w:t>配置</w:t>
      </w:r>
      <w:r w:rsidR="0094038E">
        <w:rPr>
          <w:rFonts w:hint="eastAsia"/>
        </w:rPr>
        <w:t>，</w:t>
      </w:r>
      <w:r w:rsidR="00E4569F">
        <w:rPr>
          <w:rFonts w:hint="eastAsia"/>
        </w:rPr>
        <w:t>及</w:t>
      </w:r>
      <w:r w:rsidR="00433196">
        <w:t>以此</w:t>
      </w:r>
      <w:r w:rsidR="007F5671">
        <w:rPr>
          <w:rFonts w:hint="eastAsia"/>
        </w:rPr>
        <w:t>驱动</w:t>
      </w:r>
      <w:r w:rsidR="00433196">
        <w:rPr>
          <w:rFonts w:hint="eastAsia"/>
        </w:rPr>
        <w:t>的</w:t>
      </w:r>
      <w:r w:rsidR="00E4569F">
        <w:t>工单执行流程</w:t>
      </w:r>
    </w:p>
    <w:p w14:paraId="3BF75839" w14:textId="77777777" w:rsidR="00D43804" w:rsidRDefault="008D5E68" w:rsidP="00B20D5E">
      <w:pPr>
        <w:pStyle w:val="ListParagraph"/>
        <w:ind w:left="1080"/>
      </w:pPr>
      <w:r w:rsidRPr="007D36A2">
        <w:rPr>
          <w:rFonts w:hint="eastAsia"/>
          <w:b/>
        </w:rPr>
        <w:t>智能</w:t>
      </w:r>
      <w:r w:rsidR="00124C3C" w:rsidRPr="007D36A2">
        <w:rPr>
          <w:rFonts w:hint="eastAsia"/>
          <w:b/>
        </w:rPr>
        <w:t>模式</w:t>
      </w:r>
      <w:r w:rsidR="00124C3C" w:rsidRPr="007D36A2">
        <w:rPr>
          <w:b/>
        </w:rPr>
        <w:t>管理</w:t>
      </w:r>
      <w:r w:rsidR="00507FE7" w:rsidRPr="007D36A2">
        <w:rPr>
          <w:rFonts w:hint="eastAsia"/>
        </w:rPr>
        <w:t>：</w:t>
      </w:r>
      <w:r w:rsidR="00C54F20" w:rsidRPr="007D36A2">
        <w:rPr>
          <w:rFonts w:hint="eastAsia"/>
        </w:rPr>
        <w:t>允许</w:t>
      </w:r>
      <w:r w:rsidR="0092230F" w:rsidRPr="007D36A2">
        <w:rPr>
          <w:rFonts w:hint="eastAsia"/>
        </w:rPr>
        <w:t>定义</w:t>
      </w:r>
      <w:r w:rsidR="00A87743" w:rsidRPr="007D36A2">
        <w:rPr>
          <w:rFonts w:hint="eastAsia"/>
        </w:rPr>
        <w:t>设备</w:t>
      </w:r>
      <w:r w:rsidR="00A87743" w:rsidRPr="007D36A2">
        <w:t>的运行</w:t>
      </w:r>
      <w:r w:rsidR="001F5A72" w:rsidRPr="007D36A2">
        <w:rPr>
          <w:rFonts w:hint="eastAsia"/>
        </w:rPr>
        <w:t>策略</w:t>
      </w:r>
      <w:r w:rsidR="00EE5FB9" w:rsidRPr="007D36A2">
        <w:rPr>
          <w:rFonts w:hint="eastAsia"/>
        </w:rPr>
        <w:t>，</w:t>
      </w:r>
      <w:r w:rsidR="00EE5FB9" w:rsidRPr="007D36A2">
        <w:t>有效地提</w:t>
      </w:r>
      <w:r w:rsidR="00EE5FB9" w:rsidRPr="007D36A2">
        <w:rPr>
          <w:rFonts w:hint="eastAsia"/>
        </w:rPr>
        <w:t>高</w:t>
      </w:r>
      <w:r w:rsidR="00EE5FB9" w:rsidRPr="007D36A2">
        <w:t>控制系统的自动化运行率</w:t>
      </w:r>
      <w:r w:rsidR="004250EA" w:rsidRPr="007D36A2">
        <w:rPr>
          <w:rFonts w:hint="eastAsia"/>
        </w:rPr>
        <w:t>，</w:t>
      </w:r>
      <w:r w:rsidR="00DA7229" w:rsidRPr="007D36A2">
        <w:rPr>
          <w:rFonts w:hint="eastAsia"/>
        </w:rPr>
        <w:t>以</w:t>
      </w:r>
      <w:r w:rsidR="00A87982" w:rsidRPr="007D36A2">
        <w:rPr>
          <w:rFonts w:hint="eastAsia"/>
        </w:rPr>
        <w:t>提升</w:t>
      </w:r>
      <w:r w:rsidR="00831A5E" w:rsidRPr="007D36A2">
        <w:rPr>
          <w:rFonts w:hint="eastAsia"/>
        </w:rPr>
        <w:t>客户</w:t>
      </w:r>
      <w:r w:rsidR="00A87982" w:rsidRPr="007D36A2">
        <w:t>服务品质</w:t>
      </w:r>
      <w:r w:rsidR="00F11364" w:rsidRPr="007D36A2">
        <w:rPr>
          <w:rFonts w:hint="eastAsia"/>
        </w:rPr>
        <w:t>和</w:t>
      </w:r>
      <w:r w:rsidR="00F11364" w:rsidRPr="007D36A2">
        <w:t>降低</w:t>
      </w:r>
      <w:r w:rsidR="006134E0" w:rsidRPr="007D36A2">
        <w:rPr>
          <w:rFonts w:hint="eastAsia"/>
        </w:rPr>
        <w:t>企业</w:t>
      </w:r>
      <w:r w:rsidR="00F11364" w:rsidRPr="007D36A2">
        <w:t>运营成本</w:t>
      </w:r>
    </w:p>
    <w:p w14:paraId="1B004A31" w14:textId="77777777" w:rsidR="009B4CF5" w:rsidRPr="00310D8B" w:rsidRDefault="00D90DAA" w:rsidP="00D43804">
      <w:r w:rsidRPr="00D90DAA">
        <w:rPr>
          <w:rFonts w:ascii="黑体" w:eastAsia="黑体" w:hAnsi="黑体"/>
          <w:b/>
          <w:noProof/>
        </w:rPr>
        <w:drawing>
          <wp:anchor distT="0" distB="0" distL="114300" distR="114300" simplePos="0" relativeHeight="251664384" behindDoc="0" locked="0" layoutInCell="1" allowOverlap="1" wp14:anchorId="378B5586" wp14:editId="775CC327">
            <wp:simplePos x="0" y="0"/>
            <wp:positionH relativeFrom="column">
              <wp:posOffset>7839075</wp:posOffset>
            </wp:positionH>
            <wp:positionV relativeFrom="paragraph">
              <wp:posOffset>-635</wp:posOffset>
            </wp:positionV>
            <wp:extent cx="672683" cy="639869"/>
            <wp:effectExtent l="0" t="0" r="0" b="8255"/>
            <wp:wrapNone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2683" cy="639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CF5" w:rsidRPr="00D43804">
        <w:rPr>
          <w:rFonts w:ascii="黑体" w:eastAsia="黑体" w:hAnsi="黑体"/>
          <w:b/>
        </w:rPr>
        <w:br w:type="page"/>
      </w:r>
    </w:p>
    <w:p w14:paraId="752AF837" w14:textId="77777777" w:rsidR="003E5BDF" w:rsidRPr="007D36A2" w:rsidRDefault="00924D11" w:rsidP="00827A31">
      <w:pPr>
        <w:pStyle w:val="Heading1"/>
        <w:numPr>
          <w:ilvl w:val="0"/>
          <w:numId w:val="2"/>
        </w:numPr>
        <w:rPr>
          <w:rFonts w:ascii="黑体" w:eastAsia="黑体" w:hAnsi="黑体"/>
          <w:b/>
          <w:color w:val="auto"/>
        </w:rPr>
      </w:pPr>
      <w:bookmarkStart w:id="358" w:name="_Toc478567395"/>
      <w:r w:rsidRPr="007D36A2">
        <w:rPr>
          <w:rFonts w:ascii="黑体" w:eastAsia="黑体" w:hAnsi="黑体" w:hint="eastAsia"/>
          <w:b/>
          <w:color w:val="auto"/>
        </w:rPr>
        <w:lastRenderedPageBreak/>
        <w:t>B</w:t>
      </w:r>
      <w:r w:rsidRPr="007D36A2">
        <w:rPr>
          <w:rFonts w:ascii="黑体" w:eastAsia="黑体" w:hAnsi="黑体"/>
          <w:b/>
          <w:color w:val="auto"/>
        </w:rPr>
        <w:t>PS R200</w:t>
      </w:r>
      <w:r w:rsidR="00211C7E" w:rsidRPr="007D36A2">
        <w:rPr>
          <w:rFonts w:ascii="黑体" w:eastAsia="黑体" w:hAnsi="黑体" w:hint="eastAsia"/>
          <w:b/>
          <w:color w:val="auto"/>
        </w:rPr>
        <w:t>系统</w:t>
      </w:r>
      <w:r w:rsidR="00DD346B">
        <w:rPr>
          <w:rFonts w:ascii="黑体" w:eastAsia="黑体" w:hAnsi="黑体" w:hint="eastAsia"/>
          <w:b/>
          <w:color w:val="auto"/>
        </w:rPr>
        <w:t>组成</w:t>
      </w:r>
      <w:bookmarkEnd w:id="358"/>
    </w:p>
    <w:p w14:paraId="0C813B96" w14:textId="77777777" w:rsidR="00437C15" w:rsidRDefault="00CE4C13" w:rsidP="00437C15">
      <w:pPr>
        <w:pStyle w:val="Heading2"/>
        <w:rPr>
          <w:rFonts w:ascii="黑体" w:eastAsia="黑体" w:hAnsi="黑体"/>
          <w:b/>
          <w:color w:val="auto"/>
        </w:rPr>
      </w:pPr>
      <w:bookmarkStart w:id="359" w:name="_Toc478567396"/>
      <w:r>
        <w:rPr>
          <w:rFonts w:ascii="黑体" w:eastAsia="黑体" w:hAnsi="黑体"/>
          <w:b/>
          <w:color w:val="auto"/>
        </w:rPr>
        <w:t>5</w:t>
      </w:r>
      <w:r w:rsidR="00437C15" w:rsidRPr="00E43467">
        <w:rPr>
          <w:rFonts w:ascii="黑体" w:eastAsia="黑体" w:hAnsi="黑体"/>
          <w:b/>
          <w:color w:val="auto"/>
        </w:rPr>
        <w:t xml:space="preserve">.1 </w:t>
      </w:r>
      <w:r w:rsidR="00437C15" w:rsidRPr="00E43467">
        <w:rPr>
          <w:rFonts w:ascii="黑体" w:eastAsia="黑体" w:hAnsi="黑体" w:hint="eastAsia"/>
          <w:b/>
          <w:color w:val="auto"/>
        </w:rPr>
        <w:t>系统</w:t>
      </w:r>
      <w:r w:rsidR="00437C15">
        <w:rPr>
          <w:rFonts w:ascii="黑体" w:eastAsia="黑体" w:hAnsi="黑体" w:hint="eastAsia"/>
          <w:b/>
          <w:color w:val="auto"/>
        </w:rPr>
        <w:t>架构</w:t>
      </w:r>
      <w:bookmarkEnd w:id="359"/>
    </w:p>
    <w:p w14:paraId="54D7A8A8" w14:textId="553DB844" w:rsidR="00E757D7" w:rsidRPr="007D36A2" w:rsidRDefault="00E757D7" w:rsidP="003F3550">
      <w:pPr>
        <w:ind w:firstLine="360"/>
      </w:pPr>
      <w:r w:rsidRPr="007D36A2">
        <w:t>BPS</w:t>
      </w:r>
      <w:r w:rsidRPr="007D36A2">
        <w:t>是一个基于</w:t>
      </w:r>
      <w:r w:rsidRPr="007D36A2">
        <w:t>IOT</w:t>
      </w:r>
      <w:r w:rsidR="00591F53" w:rsidRPr="007D36A2">
        <w:rPr>
          <w:rFonts w:hint="eastAsia"/>
        </w:rPr>
        <w:t>技术</w:t>
      </w:r>
      <w:r w:rsidR="00591F53" w:rsidRPr="007D36A2">
        <w:t>的产品，</w:t>
      </w:r>
      <w:del w:id="360" w:author="Sun, Horace (CH01)" w:date="2017-03-29T16:14:00Z">
        <w:r w:rsidR="0087465B" w:rsidRPr="007D36A2" w:rsidDel="00FC7A49">
          <w:rPr>
            <w:rFonts w:hint="eastAsia"/>
          </w:rPr>
          <w:delText>覆盖</w:delText>
        </w:r>
        <w:r w:rsidR="0087465B" w:rsidRPr="007D36A2" w:rsidDel="00FC7A49">
          <w:delText>了数据采集网关</w:delText>
        </w:r>
      </w:del>
      <w:ins w:id="361" w:author="Sun, Horace (CH01)" w:date="2017-03-29T16:14:00Z">
        <w:r w:rsidR="00FC7A49" w:rsidRPr="007D36A2">
          <w:rPr>
            <w:rFonts w:hint="eastAsia"/>
          </w:rPr>
          <w:t>覆盖</w:t>
        </w:r>
        <w:r w:rsidR="00FC7A49" w:rsidRPr="007D36A2">
          <w:t>了</w:t>
        </w:r>
        <w:r w:rsidR="00FC7A49">
          <w:rPr>
            <w:rFonts w:hint="eastAsia"/>
          </w:rPr>
          <w:t>物联</w:t>
        </w:r>
        <w:r w:rsidR="00FC7A49" w:rsidRPr="007D36A2">
          <w:t>网关</w:t>
        </w:r>
      </w:ins>
      <w:r w:rsidR="0087465B" w:rsidRPr="007D36A2">
        <w:rPr>
          <w:rFonts w:hint="eastAsia"/>
        </w:rPr>
        <w:t>、</w:t>
      </w:r>
      <w:r w:rsidR="00134EE2" w:rsidRPr="007D36A2">
        <w:rPr>
          <w:rFonts w:hint="eastAsia"/>
        </w:rPr>
        <w:t>云</w:t>
      </w:r>
      <w:r w:rsidR="00134EE2" w:rsidRPr="007D36A2">
        <w:t>平台和</w:t>
      </w:r>
      <w:r w:rsidR="00134EE2" w:rsidRPr="007D36A2">
        <w:rPr>
          <w:rFonts w:hint="eastAsia"/>
        </w:rPr>
        <w:t>应用</w:t>
      </w:r>
      <w:r w:rsidR="00134EE2" w:rsidRPr="007D36A2">
        <w:t>层。</w:t>
      </w:r>
      <w:r w:rsidR="007861B3" w:rsidRPr="007D36A2">
        <w:rPr>
          <w:rFonts w:hint="eastAsia"/>
        </w:rPr>
        <w:t>其</w:t>
      </w:r>
      <w:r w:rsidR="00FE2C7B" w:rsidRPr="007D36A2">
        <w:rPr>
          <w:rFonts w:hint="eastAsia"/>
        </w:rPr>
        <w:t>系统</w:t>
      </w:r>
      <w:r w:rsidR="00FE2C7B" w:rsidRPr="007D36A2">
        <w:t>架构如下：</w:t>
      </w:r>
    </w:p>
    <w:p w14:paraId="706E1397" w14:textId="77777777" w:rsidR="00613322" w:rsidRDefault="00807D50" w:rsidP="00807D50">
      <w:pPr>
        <w:jc w:val="center"/>
      </w:pPr>
      <w:r>
        <w:rPr>
          <w:noProof/>
        </w:rPr>
        <w:drawing>
          <wp:inline distT="0" distB="0" distL="0" distR="0" wp14:anchorId="3CB7A854" wp14:editId="6CC16D6A">
            <wp:extent cx="5405654" cy="2743906"/>
            <wp:effectExtent l="0" t="0" r="508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495" cy="2758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26A89" w14:textId="77777777" w:rsidR="00D311AD" w:rsidRPr="00BC2821" w:rsidRDefault="00D311AD" w:rsidP="00807D50">
      <w:pPr>
        <w:jc w:val="center"/>
        <w:rPr>
          <w:sz w:val="18"/>
          <w:szCs w:val="18"/>
        </w:rPr>
      </w:pPr>
      <w:r w:rsidRPr="00BC2821">
        <w:rPr>
          <w:rFonts w:hint="eastAsia"/>
          <w:sz w:val="18"/>
          <w:szCs w:val="18"/>
        </w:rPr>
        <w:t>图</w:t>
      </w:r>
      <w:r w:rsidRPr="00BC2821">
        <w:rPr>
          <w:sz w:val="18"/>
          <w:szCs w:val="18"/>
        </w:rPr>
        <w:t>1 BPS</w:t>
      </w:r>
      <w:r w:rsidRPr="00BC2821">
        <w:rPr>
          <w:rFonts w:hint="eastAsia"/>
          <w:sz w:val="18"/>
          <w:szCs w:val="18"/>
        </w:rPr>
        <w:t>系统</w:t>
      </w:r>
      <w:r w:rsidRPr="00BC2821">
        <w:rPr>
          <w:sz w:val="18"/>
          <w:szCs w:val="18"/>
        </w:rPr>
        <w:t>架构</w:t>
      </w:r>
    </w:p>
    <w:p w14:paraId="73EDEC26" w14:textId="77777777" w:rsidR="007E4E1D" w:rsidRDefault="00CE4C13" w:rsidP="009205EA">
      <w:pPr>
        <w:pStyle w:val="Heading2"/>
        <w:rPr>
          <w:rFonts w:ascii="黑体" w:eastAsia="黑体" w:hAnsi="黑体"/>
          <w:b/>
          <w:color w:val="auto"/>
        </w:rPr>
      </w:pPr>
      <w:bookmarkStart w:id="362" w:name="_Toc478567397"/>
      <w:r>
        <w:rPr>
          <w:rFonts w:ascii="黑体" w:eastAsia="黑体" w:hAnsi="黑体"/>
          <w:b/>
          <w:color w:val="auto"/>
        </w:rPr>
        <w:t>5</w:t>
      </w:r>
      <w:r w:rsidR="00AD715E">
        <w:rPr>
          <w:rFonts w:ascii="黑体" w:eastAsia="黑体" w:hAnsi="黑体"/>
          <w:b/>
          <w:color w:val="auto"/>
        </w:rPr>
        <w:t>.2</w:t>
      </w:r>
      <w:r w:rsidR="001E2D23" w:rsidRPr="00E43467">
        <w:rPr>
          <w:rFonts w:ascii="黑体" w:eastAsia="黑体" w:hAnsi="黑体"/>
          <w:b/>
          <w:color w:val="auto"/>
        </w:rPr>
        <w:t xml:space="preserve"> </w:t>
      </w:r>
      <w:r w:rsidR="00C12FAC" w:rsidRPr="00E43467">
        <w:rPr>
          <w:rFonts w:ascii="黑体" w:eastAsia="黑体" w:hAnsi="黑体" w:hint="eastAsia"/>
          <w:b/>
          <w:color w:val="auto"/>
        </w:rPr>
        <w:t>子系统</w:t>
      </w:r>
      <w:bookmarkEnd w:id="362"/>
    </w:p>
    <w:p w14:paraId="09895A9B" w14:textId="77777777" w:rsidR="00003939" w:rsidRPr="00003939" w:rsidRDefault="000C7D98" w:rsidP="0015331C">
      <w:pPr>
        <w:ind w:firstLine="720"/>
      </w:pPr>
      <w:r>
        <w:rPr>
          <w:rFonts w:hint="eastAsia"/>
        </w:rPr>
        <w:t>B</w:t>
      </w:r>
      <w:r>
        <w:t>PS</w:t>
      </w:r>
      <w:r>
        <w:t>可以集成</w:t>
      </w:r>
      <w:r w:rsidR="00EF1495">
        <w:rPr>
          <w:rFonts w:hint="eastAsia"/>
        </w:rPr>
        <w:t>弱电</w:t>
      </w:r>
      <w:r w:rsidR="00EF1495">
        <w:t>控制子系统，</w:t>
      </w:r>
      <w:r w:rsidR="00936101">
        <w:rPr>
          <w:rFonts w:hint="eastAsia"/>
        </w:rPr>
        <w:t>如</w:t>
      </w:r>
      <w:r w:rsidR="00F21FB1">
        <w:rPr>
          <w:rFonts w:hint="eastAsia"/>
        </w:rPr>
        <w:t>消防</w:t>
      </w:r>
      <w:r w:rsidR="00F21FB1">
        <w:t>、</w:t>
      </w:r>
      <w:r w:rsidR="00936101">
        <w:t>暖通空调、</w:t>
      </w:r>
      <w:r w:rsidR="00EF3C37">
        <w:rPr>
          <w:rFonts w:hint="eastAsia"/>
        </w:rPr>
        <w:t>变配电</w:t>
      </w:r>
      <w:r w:rsidR="00EF3C37">
        <w:t>、给排水、智能照明、停车管理、防盗</w:t>
      </w:r>
      <w:r w:rsidR="008E0C11">
        <w:rPr>
          <w:rFonts w:hint="eastAsia"/>
        </w:rPr>
        <w:t>报警</w:t>
      </w:r>
      <w:r w:rsidR="00EF3C37">
        <w:t>、</w:t>
      </w:r>
      <w:r w:rsidR="00E42F7E">
        <w:rPr>
          <w:rFonts w:hint="eastAsia"/>
        </w:rPr>
        <w:t>视频</w:t>
      </w:r>
      <w:r w:rsidR="00E42F7E">
        <w:t>监控、</w:t>
      </w:r>
      <w:r w:rsidR="001C281C">
        <w:rPr>
          <w:rFonts w:hint="eastAsia"/>
        </w:rPr>
        <w:t>能源</w:t>
      </w:r>
      <w:r w:rsidR="001C281C">
        <w:t>管理等。</w:t>
      </w:r>
      <w:r w:rsidR="00670C4F">
        <w:rPr>
          <w:rFonts w:hint="eastAsia"/>
        </w:rPr>
        <w:t>这些</w:t>
      </w:r>
      <w:r w:rsidR="00670C4F">
        <w:t>子系统可以分布在一个楼宇，也可以分布在多个楼宇。</w:t>
      </w:r>
    </w:p>
    <w:p w14:paraId="756595E4" w14:textId="5E419D82" w:rsidR="005E6CD6" w:rsidRDefault="00CE4C13" w:rsidP="00D15E3F">
      <w:pPr>
        <w:pStyle w:val="Heading2"/>
        <w:rPr>
          <w:rFonts w:ascii="黑体" w:eastAsia="黑体" w:hAnsi="黑体"/>
          <w:b/>
          <w:color w:val="auto"/>
        </w:rPr>
      </w:pPr>
      <w:bookmarkStart w:id="363" w:name="_Toc478567398"/>
      <w:r>
        <w:rPr>
          <w:rFonts w:ascii="黑体" w:eastAsia="黑体" w:hAnsi="黑体"/>
          <w:b/>
          <w:color w:val="auto"/>
        </w:rPr>
        <w:t>5</w:t>
      </w:r>
      <w:r w:rsidR="001E2D23" w:rsidRPr="00E43467">
        <w:rPr>
          <w:rFonts w:ascii="黑体" w:eastAsia="黑体" w:hAnsi="黑体" w:hint="eastAsia"/>
          <w:b/>
          <w:color w:val="auto"/>
        </w:rPr>
        <w:t>.</w:t>
      </w:r>
      <w:r w:rsidR="00AD715E">
        <w:rPr>
          <w:rFonts w:ascii="黑体" w:eastAsia="黑体" w:hAnsi="黑体"/>
          <w:b/>
          <w:color w:val="auto"/>
        </w:rPr>
        <w:t>3</w:t>
      </w:r>
      <w:r w:rsidR="001E2D23" w:rsidRPr="00E43467">
        <w:rPr>
          <w:rFonts w:ascii="黑体" w:eastAsia="黑体" w:hAnsi="黑体"/>
          <w:b/>
          <w:color w:val="auto"/>
        </w:rPr>
        <w:t xml:space="preserve"> </w:t>
      </w:r>
      <w:ins w:id="364" w:author="Sun, Horace (CH01)" w:date="2017-03-29T16:12:00Z">
        <w:r w:rsidR="0086473F">
          <w:rPr>
            <w:rFonts w:ascii="黑体" w:eastAsia="黑体" w:hAnsi="黑体"/>
            <w:b/>
            <w:color w:val="auto"/>
          </w:rPr>
          <w:t>BPS</w:t>
        </w:r>
      </w:ins>
      <w:del w:id="365" w:author="Sun, Horace (CH01)" w:date="2017-03-29T16:11:00Z">
        <w:r w:rsidR="009E1204" w:rsidRPr="00E43467" w:rsidDel="008811D5">
          <w:rPr>
            <w:rFonts w:ascii="黑体" w:eastAsia="黑体" w:hAnsi="黑体" w:hint="eastAsia"/>
            <w:b/>
            <w:color w:val="auto"/>
          </w:rPr>
          <w:delText>数据</w:delText>
        </w:r>
        <w:r w:rsidR="009E1204" w:rsidRPr="00E43467" w:rsidDel="008811D5">
          <w:rPr>
            <w:rFonts w:ascii="黑体" w:eastAsia="黑体" w:hAnsi="黑体"/>
            <w:b/>
            <w:color w:val="auto"/>
          </w:rPr>
          <w:delText>采集网关</w:delText>
        </w:r>
      </w:del>
      <w:ins w:id="366" w:author="Sun, Horace (CH01)" w:date="2017-03-29T16:11:00Z">
        <w:r w:rsidR="008811D5">
          <w:rPr>
            <w:rFonts w:ascii="黑体" w:eastAsia="黑体" w:hAnsi="黑体" w:hint="eastAsia"/>
            <w:b/>
            <w:color w:val="auto"/>
          </w:rPr>
          <w:t>物联</w:t>
        </w:r>
        <w:r w:rsidR="008811D5" w:rsidRPr="00E43467">
          <w:rPr>
            <w:rFonts w:ascii="黑体" w:eastAsia="黑体" w:hAnsi="黑体"/>
            <w:b/>
            <w:color w:val="auto"/>
          </w:rPr>
          <w:t>网关</w:t>
        </w:r>
      </w:ins>
      <w:bookmarkEnd w:id="363"/>
    </w:p>
    <w:p w14:paraId="553444C3" w14:textId="52133E72" w:rsidR="0087310E" w:rsidRPr="0087310E" w:rsidRDefault="00907465" w:rsidP="00F5182F">
      <w:pPr>
        <w:ind w:firstLine="720"/>
      </w:pPr>
      <w:ins w:id="367" w:author="Sun, Horace (CH01)" w:date="2017-03-29T16:12:00Z">
        <w:r>
          <w:rPr>
            <w:rFonts w:hint="eastAsia"/>
          </w:rPr>
          <w:t>B</w:t>
        </w:r>
        <w:r>
          <w:t>PS</w:t>
        </w:r>
      </w:ins>
      <w:del w:id="368" w:author="Sun, Horace (CH01)" w:date="2017-03-29T16:12:00Z">
        <w:r w:rsidR="0087310E" w:rsidDel="00907465">
          <w:rPr>
            <w:rFonts w:hint="eastAsia"/>
          </w:rPr>
          <w:delText>数据</w:delText>
        </w:r>
        <w:r w:rsidR="00C3493D" w:rsidDel="00907465">
          <w:delText>采集网关</w:delText>
        </w:r>
        <w:r w:rsidR="003F78FF" w:rsidDel="00907465">
          <w:rPr>
            <w:rFonts w:hint="eastAsia"/>
          </w:rPr>
          <w:delText>介</w:delText>
        </w:r>
        <w:r w:rsidR="0046397E" w:rsidDel="00907465">
          <w:rPr>
            <w:rFonts w:hint="eastAsia"/>
          </w:rPr>
          <w:delText>子系统</w:delText>
        </w:r>
        <w:r w:rsidR="0046397E" w:rsidDel="00907465">
          <w:delText>和云平台之间</w:delText>
        </w:r>
      </w:del>
      <w:ins w:id="369" w:author="Sun, Horace (CH01)" w:date="2017-03-29T16:12:00Z">
        <w:r>
          <w:rPr>
            <w:rFonts w:hint="eastAsia"/>
          </w:rPr>
          <w:t>物联</w:t>
        </w:r>
        <w:r>
          <w:t>网关</w:t>
        </w:r>
        <w:r>
          <w:rPr>
            <w:rFonts w:hint="eastAsia"/>
          </w:rPr>
          <w:t>介子系统</w:t>
        </w:r>
        <w:r>
          <w:t>和云平台之间</w:t>
        </w:r>
      </w:ins>
      <w:r w:rsidR="0046397E">
        <w:t>，</w:t>
      </w:r>
      <w:r w:rsidR="009146D8">
        <w:rPr>
          <w:rFonts w:hint="eastAsia"/>
        </w:rPr>
        <w:t>具有</w:t>
      </w:r>
      <w:r w:rsidR="009146D8">
        <w:t>双向数据传输能力，</w:t>
      </w:r>
      <w:r w:rsidR="0039720B">
        <w:rPr>
          <w:rFonts w:hint="eastAsia"/>
        </w:rPr>
        <w:t>可以</w:t>
      </w:r>
      <w:r w:rsidR="002136D0">
        <w:rPr>
          <w:rFonts w:hint="eastAsia"/>
        </w:rPr>
        <w:t>采集</w:t>
      </w:r>
      <w:r w:rsidR="00D2422F">
        <w:rPr>
          <w:rFonts w:hint="eastAsia"/>
        </w:rPr>
        <w:t>子系统</w:t>
      </w:r>
      <w:r w:rsidR="00C3493D">
        <w:t>的</w:t>
      </w:r>
      <w:r w:rsidR="00C3493D">
        <w:rPr>
          <w:rFonts w:hint="eastAsia"/>
        </w:rPr>
        <w:t>相关</w:t>
      </w:r>
      <w:r w:rsidR="00C3493D">
        <w:t>数据</w:t>
      </w:r>
      <w:r w:rsidR="00FE6953">
        <w:rPr>
          <w:rFonts w:hint="eastAsia"/>
        </w:rPr>
        <w:t>并</w:t>
      </w:r>
      <w:r w:rsidR="00C3493D">
        <w:t>发送到云端，</w:t>
      </w:r>
      <w:r w:rsidR="00452AC5">
        <w:t>也</w:t>
      </w:r>
      <w:r w:rsidR="00515F92">
        <w:rPr>
          <w:rFonts w:hint="eastAsia"/>
        </w:rPr>
        <w:t>可以</w:t>
      </w:r>
      <w:r w:rsidR="00BD3E61">
        <w:rPr>
          <w:rFonts w:hint="eastAsia"/>
        </w:rPr>
        <w:t>传达</w:t>
      </w:r>
      <w:r w:rsidR="00BD3E61">
        <w:t>云端的控制命令到子系统。</w:t>
      </w:r>
      <w:r w:rsidR="001900E5">
        <w:rPr>
          <w:rFonts w:hint="eastAsia"/>
        </w:rPr>
        <w:t>通常</w:t>
      </w:r>
      <w:ins w:id="370" w:author="Sun, Horace (CH01)" w:date="2017-03-29T16:11:00Z">
        <w:r w:rsidR="008811D5" w:rsidRPr="00430F84">
          <w:rPr>
            <w:rFonts w:hint="eastAsia"/>
            <w:rPrChange w:id="371" w:author="Sun, Horace (CH01)" w:date="2017-03-29T16:11:00Z">
              <w:rPr>
                <w:rFonts w:ascii="黑体" w:eastAsia="黑体" w:hAnsi="黑体" w:hint="eastAsia"/>
                <w:b/>
              </w:rPr>
            </w:rPrChange>
          </w:rPr>
          <w:t>物联</w:t>
        </w:r>
      </w:ins>
      <w:del w:id="372" w:author="Sun, Horace (CH01)" w:date="2017-03-29T16:11:00Z">
        <w:r w:rsidR="001900E5" w:rsidDel="008811D5">
          <w:delText>数据采集</w:delText>
        </w:r>
      </w:del>
      <w:r w:rsidR="001900E5">
        <w:t>网关</w:t>
      </w:r>
      <w:r w:rsidR="009E41F3">
        <w:rPr>
          <w:rFonts w:hint="eastAsia"/>
        </w:rPr>
        <w:t>部署</w:t>
      </w:r>
      <w:r w:rsidR="009E41F3">
        <w:t>在控制系统侧。</w:t>
      </w:r>
    </w:p>
    <w:p w14:paraId="513ECD46" w14:textId="77777777" w:rsidR="0065554D" w:rsidRDefault="00CE4C13" w:rsidP="00D15E3F">
      <w:pPr>
        <w:pStyle w:val="Heading2"/>
        <w:rPr>
          <w:rFonts w:ascii="黑体" w:eastAsia="黑体" w:hAnsi="黑体"/>
          <w:b/>
          <w:color w:val="auto"/>
        </w:rPr>
      </w:pPr>
      <w:bookmarkStart w:id="373" w:name="_Toc478567399"/>
      <w:r>
        <w:rPr>
          <w:rFonts w:ascii="黑体" w:eastAsia="黑体" w:hAnsi="黑体"/>
          <w:b/>
          <w:color w:val="auto"/>
        </w:rPr>
        <w:t>5</w:t>
      </w:r>
      <w:r w:rsidR="001E2D23" w:rsidRPr="00E43467">
        <w:rPr>
          <w:rFonts w:ascii="黑体" w:eastAsia="黑体" w:hAnsi="黑体" w:hint="eastAsia"/>
          <w:b/>
          <w:color w:val="auto"/>
        </w:rPr>
        <w:t>.</w:t>
      </w:r>
      <w:r w:rsidR="00AD715E">
        <w:rPr>
          <w:rFonts w:ascii="黑体" w:eastAsia="黑体" w:hAnsi="黑体"/>
          <w:b/>
          <w:color w:val="auto"/>
        </w:rPr>
        <w:t>4</w:t>
      </w:r>
      <w:r w:rsidR="001E2D23" w:rsidRPr="00E43467">
        <w:rPr>
          <w:rFonts w:ascii="黑体" w:eastAsia="黑体" w:hAnsi="黑体"/>
          <w:b/>
          <w:color w:val="auto"/>
        </w:rPr>
        <w:t xml:space="preserve"> </w:t>
      </w:r>
      <w:r w:rsidR="008D0165">
        <w:rPr>
          <w:rFonts w:ascii="黑体" w:eastAsia="黑体" w:hAnsi="黑体" w:hint="eastAsia"/>
          <w:b/>
          <w:color w:val="auto"/>
        </w:rPr>
        <w:t>B</w:t>
      </w:r>
      <w:r w:rsidR="008D0165">
        <w:rPr>
          <w:rFonts w:ascii="黑体" w:eastAsia="黑体" w:hAnsi="黑体"/>
          <w:b/>
          <w:color w:val="auto"/>
        </w:rPr>
        <w:t>PS</w:t>
      </w:r>
      <w:r w:rsidR="0065554D" w:rsidRPr="00E43467">
        <w:rPr>
          <w:rFonts w:ascii="黑体" w:eastAsia="黑体" w:hAnsi="黑体"/>
          <w:b/>
          <w:color w:val="auto"/>
        </w:rPr>
        <w:t>平台</w:t>
      </w:r>
      <w:bookmarkEnd w:id="373"/>
    </w:p>
    <w:p w14:paraId="7155C780" w14:textId="77777777" w:rsidR="000512BD" w:rsidRPr="000512BD" w:rsidRDefault="001D4331" w:rsidP="00635DE2">
      <w:pPr>
        <w:ind w:firstLine="720"/>
      </w:pPr>
      <w:r>
        <w:t>BPS</w:t>
      </w:r>
      <w:r>
        <w:t>平台是</w:t>
      </w:r>
      <w:r>
        <w:t>BPS</w:t>
      </w:r>
      <w:r w:rsidR="00686D84">
        <w:t>系统的核心组成部分</w:t>
      </w:r>
      <w:r w:rsidR="00686D84">
        <w:rPr>
          <w:rFonts w:hint="eastAsia"/>
        </w:rPr>
        <w:t>，可以部署</w:t>
      </w:r>
      <w:r w:rsidR="00686D84">
        <w:t>在本地</w:t>
      </w:r>
      <w:r w:rsidR="00686D84">
        <w:rPr>
          <w:rFonts w:hint="eastAsia"/>
        </w:rPr>
        <w:t>或</w:t>
      </w:r>
      <w:r w:rsidR="00CF60AC">
        <w:rPr>
          <w:rFonts w:hint="eastAsia"/>
        </w:rPr>
        <w:t>私有</w:t>
      </w:r>
      <w:r w:rsidR="00686D84">
        <w:t>云端。</w:t>
      </w:r>
      <w:r w:rsidR="00160961">
        <w:rPr>
          <w:rFonts w:hint="eastAsia"/>
        </w:rPr>
        <w:t>B</w:t>
      </w:r>
      <w:r w:rsidR="00160961">
        <w:t>PS</w:t>
      </w:r>
      <w:r w:rsidR="00160961">
        <w:t>平台</w:t>
      </w:r>
      <w:r w:rsidR="001350DE">
        <w:rPr>
          <w:rFonts w:hint="eastAsia"/>
        </w:rPr>
        <w:t>提供</w:t>
      </w:r>
      <w:r w:rsidR="001350DE">
        <w:t>了各种</w:t>
      </w:r>
      <w:r w:rsidR="00D66D7A">
        <w:rPr>
          <w:rFonts w:hint="eastAsia"/>
        </w:rPr>
        <w:t>SaaS</w:t>
      </w:r>
      <w:r w:rsidR="00D66D7A">
        <w:rPr>
          <w:rFonts w:hint="eastAsia"/>
        </w:rPr>
        <w:t>服务</w:t>
      </w:r>
      <w:r w:rsidR="00C3324E">
        <w:rPr>
          <w:rFonts w:hint="eastAsia"/>
        </w:rPr>
        <w:t>、</w:t>
      </w:r>
      <w:r w:rsidR="00332A62">
        <w:t>规则及工作流引擎</w:t>
      </w:r>
      <w:r w:rsidR="00D66D7A">
        <w:t>及</w:t>
      </w:r>
      <w:r w:rsidR="000D4D73">
        <w:rPr>
          <w:rFonts w:hint="eastAsia"/>
        </w:rPr>
        <w:t>大</w:t>
      </w:r>
      <w:r w:rsidR="00D66D7A">
        <w:t>数据存储</w:t>
      </w:r>
      <w:r w:rsidR="00332A62">
        <w:rPr>
          <w:rFonts w:hint="eastAsia"/>
        </w:rPr>
        <w:t>等</w:t>
      </w:r>
      <w:r w:rsidR="00332A62">
        <w:t>。</w:t>
      </w:r>
    </w:p>
    <w:p w14:paraId="02D367E0" w14:textId="77777777" w:rsidR="00F75DEF" w:rsidRPr="00E43467" w:rsidRDefault="00CE4C13" w:rsidP="00D15E3F">
      <w:pPr>
        <w:pStyle w:val="Heading2"/>
        <w:rPr>
          <w:rFonts w:ascii="黑体" w:eastAsia="黑体" w:hAnsi="黑体"/>
          <w:b/>
          <w:color w:val="auto"/>
        </w:rPr>
      </w:pPr>
      <w:bookmarkStart w:id="374" w:name="_Toc478567400"/>
      <w:r>
        <w:rPr>
          <w:rFonts w:ascii="黑体" w:eastAsia="黑体" w:hAnsi="黑体"/>
          <w:b/>
          <w:color w:val="auto"/>
        </w:rPr>
        <w:t>5</w:t>
      </w:r>
      <w:r w:rsidR="00AD715E">
        <w:rPr>
          <w:rFonts w:ascii="黑体" w:eastAsia="黑体" w:hAnsi="黑体"/>
          <w:b/>
          <w:color w:val="auto"/>
        </w:rPr>
        <w:t>.5</w:t>
      </w:r>
      <w:r w:rsidR="003B0354" w:rsidRPr="00E43467">
        <w:rPr>
          <w:rFonts w:ascii="黑体" w:eastAsia="黑体" w:hAnsi="黑体"/>
          <w:b/>
          <w:color w:val="auto"/>
        </w:rPr>
        <w:t xml:space="preserve"> </w:t>
      </w:r>
      <w:r w:rsidR="00F75DEF" w:rsidRPr="00E43467">
        <w:rPr>
          <w:rFonts w:ascii="黑体" w:eastAsia="黑体" w:hAnsi="黑体" w:hint="eastAsia"/>
          <w:b/>
          <w:color w:val="auto"/>
        </w:rPr>
        <w:t>B</w:t>
      </w:r>
      <w:r w:rsidR="00F75DEF" w:rsidRPr="00E43467">
        <w:rPr>
          <w:rFonts w:ascii="黑体" w:eastAsia="黑体" w:hAnsi="黑体"/>
          <w:b/>
          <w:color w:val="auto"/>
        </w:rPr>
        <w:t>PS应用</w:t>
      </w:r>
      <w:bookmarkEnd w:id="374"/>
    </w:p>
    <w:p w14:paraId="03449EEC" w14:textId="77777777" w:rsidR="00C07FB4" w:rsidRPr="000B3DFA" w:rsidRDefault="00C07FB4" w:rsidP="00312E15">
      <w:pPr>
        <w:pStyle w:val="Heading3"/>
        <w:numPr>
          <w:ilvl w:val="0"/>
          <w:numId w:val="5"/>
        </w:numPr>
        <w:rPr>
          <w:color w:val="auto"/>
          <w:sz w:val="22"/>
        </w:rPr>
      </w:pPr>
      <w:bookmarkStart w:id="375" w:name="_Toc478567401"/>
      <w:r w:rsidRPr="000B3DFA">
        <w:rPr>
          <w:rFonts w:hint="eastAsia"/>
          <w:color w:val="auto"/>
          <w:sz w:val="22"/>
        </w:rPr>
        <w:t>P</w:t>
      </w:r>
      <w:r w:rsidRPr="000B3DFA">
        <w:rPr>
          <w:color w:val="auto"/>
          <w:sz w:val="22"/>
        </w:rPr>
        <w:t>C</w:t>
      </w:r>
      <w:r w:rsidRPr="000B3DFA">
        <w:rPr>
          <w:color w:val="auto"/>
          <w:sz w:val="22"/>
        </w:rPr>
        <w:t>客户端应用</w:t>
      </w:r>
      <w:r w:rsidR="00151301" w:rsidRPr="000B3DFA">
        <w:rPr>
          <w:rFonts w:hint="eastAsia"/>
          <w:color w:val="auto"/>
          <w:sz w:val="22"/>
        </w:rPr>
        <w:t>：</w:t>
      </w:r>
      <w:r w:rsidR="00151301" w:rsidRPr="000B3DFA">
        <w:rPr>
          <w:color w:val="auto"/>
          <w:sz w:val="22"/>
        </w:rPr>
        <w:t>基于浏览器的</w:t>
      </w:r>
      <w:r w:rsidR="007F61E4" w:rsidRPr="000B3DFA">
        <w:rPr>
          <w:rFonts w:hint="eastAsia"/>
          <w:color w:val="auto"/>
          <w:sz w:val="22"/>
        </w:rPr>
        <w:t>免</w:t>
      </w:r>
      <w:r w:rsidR="007F61E4" w:rsidRPr="000B3DFA">
        <w:rPr>
          <w:color w:val="auto"/>
          <w:sz w:val="22"/>
        </w:rPr>
        <w:t>安装应用</w:t>
      </w:r>
      <w:bookmarkEnd w:id="375"/>
    </w:p>
    <w:p w14:paraId="7A916D18" w14:textId="77777777" w:rsidR="00B9457F" w:rsidRPr="000B3DFA" w:rsidRDefault="00B9457F" w:rsidP="00312E15">
      <w:pPr>
        <w:pStyle w:val="Heading3"/>
        <w:numPr>
          <w:ilvl w:val="0"/>
          <w:numId w:val="5"/>
        </w:numPr>
        <w:rPr>
          <w:color w:val="auto"/>
          <w:sz w:val="22"/>
        </w:rPr>
      </w:pPr>
      <w:bookmarkStart w:id="376" w:name="_Toc478567402"/>
      <w:r w:rsidRPr="000B3DFA">
        <w:rPr>
          <w:rFonts w:hint="eastAsia"/>
          <w:color w:val="auto"/>
          <w:sz w:val="22"/>
        </w:rPr>
        <w:t>移动</w:t>
      </w:r>
      <w:r w:rsidRPr="000B3DFA">
        <w:rPr>
          <w:color w:val="auto"/>
          <w:sz w:val="22"/>
        </w:rPr>
        <w:t>手机端应用</w:t>
      </w:r>
      <w:r w:rsidR="005114C0" w:rsidRPr="000B3DFA">
        <w:rPr>
          <w:rFonts w:hint="eastAsia"/>
          <w:color w:val="auto"/>
          <w:sz w:val="22"/>
        </w:rPr>
        <w:t>：</w:t>
      </w:r>
      <w:r w:rsidR="005114C0" w:rsidRPr="000B3DFA">
        <w:rPr>
          <w:color w:val="auto"/>
          <w:sz w:val="22"/>
        </w:rPr>
        <w:t>基于安卓手机的应用</w:t>
      </w:r>
      <w:bookmarkEnd w:id="376"/>
    </w:p>
    <w:p w14:paraId="38132CBF" w14:textId="77777777" w:rsidR="007E4F15" w:rsidRPr="007D36A2" w:rsidRDefault="007E4F15">
      <w:pPr>
        <w:rPr>
          <w:rFonts w:asciiTheme="majorHAnsi" w:eastAsiaTheme="majorEastAsia" w:hAnsiTheme="majorHAnsi" w:cstheme="majorBidi"/>
          <w:sz w:val="32"/>
          <w:szCs w:val="32"/>
        </w:rPr>
      </w:pPr>
      <w:r w:rsidRPr="007D36A2">
        <w:br w:type="page"/>
      </w:r>
    </w:p>
    <w:p w14:paraId="52A87779" w14:textId="77777777" w:rsidR="00F714B4" w:rsidRPr="007D36A2" w:rsidRDefault="0049197B" w:rsidP="009C155C">
      <w:pPr>
        <w:pStyle w:val="Heading1"/>
        <w:numPr>
          <w:ilvl w:val="0"/>
          <w:numId w:val="2"/>
        </w:numPr>
        <w:rPr>
          <w:rFonts w:ascii="黑体" w:eastAsia="黑体" w:hAnsi="黑体"/>
          <w:b/>
          <w:color w:val="auto"/>
        </w:rPr>
      </w:pPr>
      <w:bookmarkStart w:id="377" w:name="_Toc478567403"/>
      <w:r w:rsidRPr="007D36A2">
        <w:rPr>
          <w:rFonts w:ascii="黑体" w:eastAsia="黑体" w:hAnsi="黑体" w:hint="eastAsia"/>
          <w:b/>
          <w:color w:val="auto"/>
        </w:rPr>
        <w:lastRenderedPageBreak/>
        <w:t>安装</w:t>
      </w:r>
      <w:r w:rsidRPr="007D36A2">
        <w:rPr>
          <w:rFonts w:ascii="黑体" w:eastAsia="黑体" w:hAnsi="黑体"/>
          <w:b/>
          <w:color w:val="auto"/>
        </w:rPr>
        <w:t>准备</w:t>
      </w:r>
      <w:bookmarkEnd w:id="377"/>
    </w:p>
    <w:p w14:paraId="23FC3FDD" w14:textId="77777777" w:rsidR="00945740" w:rsidRDefault="00CE4C13" w:rsidP="00354D35">
      <w:pPr>
        <w:pStyle w:val="Heading2"/>
        <w:rPr>
          <w:rFonts w:ascii="黑体" w:eastAsia="黑体" w:hAnsi="黑体"/>
          <w:b/>
          <w:color w:val="auto"/>
        </w:rPr>
      </w:pPr>
      <w:bookmarkStart w:id="378" w:name="_Toc478567404"/>
      <w:r>
        <w:rPr>
          <w:rFonts w:ascii="黑体" w:eastAsia="黑体" w:hAnsi="黑体"/>
          <w:b/>
          <w:color w:val="auto"/>
        </w:rPr>
        <w:t>6</w:t>
      </w:r>
      <w:r w:rsidR="00AA43E9">
        <w:rPr>
          <w:rFonts w:ascii="黑体" w:eastAsia="黑体" w:hAnsi="黑体"/>
          <w:b/>
          <w:color w:val="auto"/>
        </w:rPr>
        <w:t>.1</w:t>
      </w:r>
      <w:r w:rsidR="00945740" w:rsidRPr="00FA49C1">
        <w:rPr>
          <w:rFonts w:ascii="黑体" w:eastAsia="黑体" w:hAnsi="黑体" w:hint="eastAsia"/>
          <w:b/>
          <w:color w:val="auto"/>
        </w:rPr>
        <w:t>安装</w:t>
      </w:r>
      <w:r w:rsidR="00945740" w:rsidRPr="00FA49C1">
        <w:rPr>
          <w:rFonts w:ascii="黑体" w:eastAsia="黑体" w:hAnsi="黑体"/>
          <w:b/>
          <w:color w:val="auto"/>
        </w:rPr>
        <w:t>介质</w:t>
      </w:r>
      <w:r w:rsidR="003A6317" w:rsidRPr="00FA49C1">
        <w:rPr>
          <w:rFonts w:ascii="黑体" w:eastAsia="黑体" w:hAnsi="黑体" w:hint="eastAsia"/>
          <w:b/>
          <w:color w:val="auto"/>
        </w:rPr>
        <w:t>内容</w:t>
      </w:r>
      <w:bookmarkEnd w:id="378"/>
    </w:p>
    <w:p w14:paraId="65D27BF8" w14:textId="293F5443" w:rsidR="00C15F2F" w:rsidRDefault="0019298C" w:rsidP="00873723">
      <w:pPr>
        <w:ind w:firstLine="720"/>
      </w:pPr>
      <w:r>
        <w:rPr>
          <w:rFonts w:hint="eastAsia"/>
        </w:rPr>
        <w:t>B</w:t>
      </w:r>
      <w:r>
        <w:t>PS R200</w:t>
      </w:r>
      <w:r>
        <w:rPr>
          <w:rFonts w:hint="eastAsia"/>
        </w:rPr>
        <w:t>提供</w:t>
      </w:r>
      <w:r>
        <w:t>了一个产品光盘</w:t>
      </w:r>
      <w:r w:rsidR="004F7A35">
        <w:rPr>
          <w:rFonts w:hint="eastAsia"/>
        </w:rPr>
        <w:t>，</w:t>
      </w:r>
      <w:r w:rsidR="00C15F2F">
        <w:rPr>
          <w:rFonts w:hint="eastAsia"/>
        </w:rPr>
        <w:t>在“光盘</w:t>
      </w:r>
      <w:r w:rsidR="00C15F2F">
        <w:t>根目录</w:t>
      </w:r>
      <w:r w:rsidR="00C15F2F">
        <w:rPr>
          <w:rFonts w:hint="eastAsia"/>
        </w:rPr>
        <w:t>\</w:t>
      </w:r>
      <w:r w:rsidR="00C15F2F">
        <w:t>Documents\”</w:t>
      </w:r>
      <w:r w:rsidR="00C15F2F">
        <w:rPr>
          <w:rFonts w:hint="eastAsia"/>
        </w:rPr>
        <w:t>下</w:t>
      </w:r>
      <w:r w:rsidR="0064374C">
        <w:rPr>
          <w:rFonts w:hint="eastAsia"/>
        </w:rPr>
        <w:t>包含</w:t>
      </w:r>
      <w:r w:rsidR="0064374C">
        <w:t>了所有相关</w:t>
      </w:r>
      <w:r w:rsidR="0064374C">
        <w:rPr>
          <w:rFonts w:hint="eastAsia"/>
        </w:rPr>
        <w:t>产品</w:t>
      </w:r>
      <w:r w:rsidR="0064374C">
        <w:t>文档</w:t>
      </w:r>
      <w:r w:rsidR="0064374C">
        <w:rPr>
          <w:rFonts w:hint="eastAsia"/>
        </w:rPr>
        <w:t>：</w:t>
      </w:r>
    </w:p>
    <w:p w14:paraId="48CC3BD1" w14:textId="77777777" w:rsidR="00F51C53" w:rsidRDefault="00F51C53" w:rsidP="00855DD0">
      <w:pPr>
        <w:pStyle w:val="ListParagraph"/>
        <w:numPr>
          <w:ilvl w:val="1"/>
          <w:numId w:val="12"/>
        </w:numPr>
      </w:pPr>
      <w:r>
        <w:rPr>
          <w:rFonts w:hint="eastAsia"/>
        </w:rPr>
        <w:t>《</w:t>
      </w:r>
      <w:r>
        <w:rPr>
          <w:rFonts w:hint="eastAsia"/>
        </w:rPr>
        <w:t>B</w:t>
      </w:r>
      <w:r>
        <w:t>PS</w:t>
      </w:r>
      <w:r>
        <w:t>产品</w:t>
      </w:r>
      <w:r>
        <w:rPr>
          <w:rFonts w:hint="eastAsia"/>
        </w:rPr>
        <w:t>介绍</w:t>
      </w:r>
      <w:r>
        <w:t>》</w:t>
      </w:r>
    </w:p>
    <w:p w14:paraId="5E1F961E" w14:textId="77777777" w:rsidR="00324F8C" w:rsidRDefault="00324F8C" w:rsidP="00855DD0">
      <w:pPr>
        <w:pStyle w:val="ListParagraph"/>
        <w:numPr>
          <w:ilvl w:val="1"/>
          <w:numId w:val="12"/>
        </w:numPr>
      </w:pPr>
      <w:r>
        <w:rPr>
          <w:rFonts w:hint="eastAsia"/>
        </w:rPr>
        <w:t>《</w:t>
      </w:r>
      <w:r>
        <w:rPr>
          <w:rFonts w:hint="eastAsia"/>
        </w:rPr>
        <w:t>B</w:t>
      </w:r>
      <w:r>
        <w:t>PS</w:t>
      </w:r>
      <w:r>
        <w:t>用户使用手册》</w:t>
      </w:r>
    </w:p>
    <w:p w14:paraId="7CCEEAE4" w14:textId="77777777" w:rsidR="00A54C5F" w:rsidRDefault="00324F8C" w:rsidP="00855DD0">
      <w:pPr>
        <w:pStyle w:val="ListParagraph"/>
        <w:numPr>
          <w:ilvl w:val="1"/>
          <w:numId w:val="12"/>
        </w:numPr>
      </w:pPr>
      <w:r>
        <w:rPr>
          <w:rFonts w:hint="eastAsia"/>
        </w:rPr>
        <w:t>《</w:t>
      </w:r>
      <w:r w:rsidR="00275A07">
        <w:rPr>
          <w:rFonts w:hint="eastAsia"/>
        </w:rPr>
        <w:t>B</w:t>
      </w:r>
      <w:r w:rsidR="00275A07">
        <w:t>PS</w:t>
      </w:r>
      <w:r>
        <w:rPr>
          <w:rFonts w:hint="eastAsia"/>
        </w:rPr>
        <w:t>系统</w:t>
      </w:r>
      <w:r>
        <w:t>安装手册</w:t>
      </w:r>
      <w:r>
        <w:rPr>
          <w:rFonts w:hint="eastAsia"/>
        </w:rPr>
        <w:t>》</w:t>
      </w:r>
    </w:p>
    <w:p w14:paraId="29161F8C" w14:textId="77777777" w:rsidR="00D34580" w:rsidRDefault="00D34580" w:rsidP="00855DD0">
      <w:pPr>
        <w:pStyle w:val="ListParagraph"/>
        <w:numPr>
          <w:ilvl w:val="1"/>
          <w:numId w:val="12"/>
        </w:numPr>
      </w:pPr>
      <w:r>
        <w:rPr>
          <w:rFonts w:hint="eastAsia"/>
        </w:rPr>
        <w:t>《</w:t>
      </w:r>
      <w:r>
        <w:rPr>
          <w:rFonts w:hint="eastAsia"/>
        </w:rPr>
        <w:t>B</w:t>
      </w:r>
      <w:r>
        <w:t>PS</w:t>
      </w:r>
      <w:r>
        <w:t>系统配置手册》</w:t>
      </w:r>
    </w:p>
    <w:p w14:paraId="50C4F4EE" w14:textId="77777777" w:rsidR="00D44F65" w:rsidRDefault="00D44F65" w:rsidP="00855DD0">
      <w:pPr>
        <w:pStyle w:val="ListParagraph"/>
        <w:numPr>
          <w:ilvl w:val="1"/>
          <w:numId w:val="12"/>
        </w:numPr>
      </w:pPr>
      <w:r>
        <w:rPr>
          <w:rFonts w:hint="eastAsia"/>
        </w:rPr>
        <w:t>《</w:t>
      </w:r>
      <w:r>
        <w:rPr>
          <w:rFonts w:hint="eastAsia"/>
        </w:rPr>
        <w:t>B</w:t>
      </w:r>
      <w:r>
        <w:t>PS</w:t>
      </w:r>
      <w:r>
        <w:t>产品规格书》</w:t>
      </w:r>
    </w:p>
    <w:p w14:paraId="4F019DDD" w14:textId="1A0BC322" w:rsidR="00512C68" w:rsidRDefault="00512C68" w:rsidP="00512C68">
      <w:pPr>
        <w:pStyle w:val="ListParagraph"/>
      </w:pPr>
      <w:r>
        <w:rPr>
          <w:rFonts w:hint="eastAsia"/>
        </w:rPr>
        <w:t>在“光盘</w:t>
      </w:r>
      <w:r>
        <w:t>根目录</w:t>
      </w:r>
      <w:r>
        <w:rPr>
          <w:rFonts w:hint="eastAsia"/>
        </w:rPr>
        <w:t>\</w:t>
      </w:r>
      <w:r w:rsidR="00EC5E7F">
        <w:t>Package</w:t>
      </w:r>
      <w:r>
        <w:t>s\”</w:t>
      </w:r>
      <w:r>
        <w:rPr>
          <w:rFonts w:hint="eastAsia"/>
        </w:rPr>
        <w:t>下包含</w:t>
      </w:r>
      <w:r>
        <w:t>了所有</w:t>
      </w:r>
      <w:r w:rsidR="00957F60">
        <w:rPr>
          <w:rFonts w:hint="eastAsia"/>
        </w:rPr>
        <w:t>软件</w:t>
      </w:r>
      <w:r w:rsidR="00957F60">
        <w:t>安装包</w:t>
      </w:r>
      <w:r w:rsidR="00514192">
        <w:rPr>
          <w:rFonts w:hint="eastAsia"/>
        </w:rPr>
        <w:t>及</w:t>
      </w:r>
      <w:r w:rsidR="00514192">
        <w:t>安装脚本</w:t>
      </w:r>
      <w:r w:rsidR="00957F60">
        <w:t>：</w:t>
      </w:r>
    </w:p>
    <w:p w14:paraId="16EFB27A" w14:textId="618DBF9D" w:rsidR="0059325C" w:rsidRDefault="00E26C9D" w:rsidP="00503336">
      <w:pPr>
        <w:pStyle w:val="ListParagraph"/>
        <w:numPr>
          <w:ilvl w:val="1"/>
          <w:numId w:val="12"/>
        </w:numPr>
      </w:pPr>
      <w:r>
        <w:rPr>
          <w:rFonts w:hint="eastAsia"/>
        </w:rPr>
        <w:t>BPS-R200-</w:t>
      </w:r>
      <w:r w:rsidR="00760E0E">
        <w:rPr>
          <w:rFonts w:hint="eastAsia"/>
        </w:rPr>
        <w:t>NginX</w:t>
      </w:r>
    </w:p>
    <w:p w14:paraId="54A1BC69" w14:textId="1E3DCB2D" w:rsidR="0059325C" w:rsidRDefault="00E26C9D" w:rsidP="00503336">
      <w:pPr>
        <w:pStyle w:val="ListParagraph"/>
        <w:numPr>
          <w:ilvl w:val="1"/>
          <w:numId w:val="12"/>
        </w:numPr>
      </w:pPr>
      <w:r>
        <w:rPr>
          <w:rFonts w:hint="eastAsia"/>
        </w:rPr>
        <w:t>BPS-R200-</w:t>
      </w:r>
      <w:r w:rsidR="00760E0E" w:rsidRPr="002E5B0C">
        <w:t>Cassandra</w:t>
      </w:r>
    </w:p>
    <w:p w14:paraId="535B5C9F" w14:textId="1C00B5C7" w:rsidR="0059325C" w:rsidRDefault="00E26C9D" w:rsidP="00503336">
      <w:pPr>
        <w:pStyle w:val="ListParagraph"/>
        <w:numPr>
          <w:ilvl w:val="1"/>
          <w:numId w:val="12"/>
        </w:numPr>
      </w:pPr>
      <w:r>
        <w:rPr>
          <w:rFonts w:hint="eastAsia"/>
        </w:rPr>
        <w:t>BPS-R200-</w:t>
      </w:r>
      <w:r w:rsidR="00760E0E" w:rsidRPr="002E5B0C">
        <w:t>Platform</w:t>
      </w:r>
    </w:p>
    <w:p w14:paraId="7313D762" w14:textId="624A66D6" w:rsidR="0059325C" w:rsidRDefault="00E26C9D" w:rsidP="00503336">
      <w:pPr>
        <w:pStyle w:val="ListParagraph"/>
        <w:numPr>
          <w:ilvl w:val="1"/>
          <w:numId w:val="12"/>
        </w:numPr>
      </w:pPr>
      <w:r>
        <w:rPr>
          <w:rFonts w:hint="eastAsia"/>
        </w:rPr>
        <w:t>BPS-R200-</w:t>
      </w:r>
      <w:r w:rsidR="00760E0E" w:rsidRPr="002E5B0C">
        <w:t>PostgreSQL</w:t>
      </w:r>
    </w:p>
    <w:p w14:paraId="7583C09F" w14:textId="5B580DE3" w:rsidR="0059325C" w:rsidRDefault="00E26C9D" w:rsidP="00503336">
      <w:pPr>
        <w:pStyle w:val="ListParagraph"/>
        <w:numPr>
          <w:ilvl w:val="1"/>
          <w:numId w:val="12"/>
        </w:numPr>
      </w:pPr>
      <w:r>
        <w:rPr>
          <w:rFonts w:hint="eastAsia"/>
        </w:rPr>
        <w:t>BPS-R200-</w:t>
      </w:r>
      <w:r w:rsidR="00760E0E" w:rsidRPr="002E5B0C">
        <w:t>Redis</w:t>
      </w:r>
    </w:p>
    <w:p w14:paraId="34B5037B" w14:textId="5C1997C1" w:rsidR="0059325C" w:rsidRDefault="00E26C9D" w:rsidP="00503336">
      <w:pPr>
        <w:pStyle w:val="ListParagraph"/>
        <w:numPr>
          <w:ilvl w:val="1"/>
          <w:numId w:val="12"/>
        </w:numPr>
      </w:pPr>
      <w:r>
        <w:rPr>
          <w:rFonts w:hint="eastAsia"/>
        </w:rPr>
        <w:t>BPS-R200-</w:t>
      </w:r>
      <w:r w:rsidR="00760E0E" w:rsidRPr="002E5B0C">
        <w:t>StaticResource</w:t>
      </w:r>
    </w:p>
    <w:p w14:paraId="5AB59E2C" w14:textId="5CDF9C3B" w:rsidR="0059325C" w:rsidRDefault="00E26C9D" w:rsidP="00503336">
      <w:pPr>
        <w:pStyle w:val="ListParagraph"/>
        <w:numPr>
          <w:ilvl w:val="1"/>
          <w:numId w:val="12"/>
        </w:numPr>
      </w:pPr>
      <w:r>
        <w:rPr>
          <w:rFonts w:hint="eastAsia"/>
        </w:rPr>
        <w:t>BPS-R200-</w:t>
      </w:r>
      <w:r w:rsidR="00760E0E" w:rsidRPr="002E5B0C">
        <w:t>DynamicResource</w:t>
      </w:r>
    </w:p>
    <w:p w14:paraId="05E25893" w14:textId="1B44AFCB" w:rsidR="0059325C" w:rsidRDefault="00E26C9D" w:rsidP="00503336">
      <w:pPr>
        <w:pStyle w:val="ListParagraph"/>
        <w:numPr>
          <w:ilvl w:val="1"/>
          <w:numId w:val="12"/>
        </w:numPr>
      </w:pPr>
      <w:r>
        <w:rPr>
          <w:rFonts w:hint="eastAsia"/>
        </w:rPr>
        <w:t>BPS-R200-</w:t>
      </w:r>
      <w:r w:rsidR="00760E0E" w:rsidRPr="002E5B0C">
        <w:t>UserManagement</w:t>
      </w:r>
    </w:p>
    <w:p w14:paraId="01B4D649" w14:textId="68F8B9CA" w:rsidR="00760E0E" w:rsidRDefault="00FE675C" w:rsidP="00503336">
      <w:pPr>
        <w:pStyle w:val="ListParagraph"/>
        <w:numPr>
          <w:ilvl w:val="1"/>
          <w:numId w:val="12"/>
        </w:numPr>
      </w:pPr>
      <w:r>
        <w:t>BPS-R200-</w:t>
      </w:r>
      <w:r w:rsidR="00B232D2">
        <w:rPr>
          <w:rFonts w:hint="eastAsia"/>
        </w:rPr>
        <w:t>DAQ</w:t>
      </w:r>
    </w:p>
    <w:p w14:paraId="721F519E" w14:textId="5F0126F2" w:rsidR="00301E31" w:rsidRDefault="00C923E0" w:rsidP="00701C8F">
      <w:pPr>
        <w:pStyle w:val="ListParagraph"/>
        <w:numPr>
          <w:ilvl w:val="1"/>
          <w:numId w:val="12"/>
        </w:numPr>
      </w:pPr>
      <w:r>
        <w:rPr>
          <w:rFonts w:hint="eastAsia"/>
        </w:rPr>
        <w:t>BPS-R200-Mo</w:t>
      </w:r>
      <w:r w:rsidR="00A81250">
        <w:rPr>
          <w:rFonts w:hint="eastAsia"/>
        </w:rPr>
        <w:t>b</w:t>
      </w:r>
      <w:r>
        <w:t>i</w:t>
      </w:r>
      <w:r w:rsidR="00A81250">
        <w:rPr>
          <w:rFonts w:hint="eastAsia"/>
        </w:rPr>
        <w:t>le</w:t>
      </w:r>
    </w:p>
    <w:p w14:paraId="62B7CADF" w14:textId="1B06C2FD" w:rsidR="00816005" w:rsidRDefault="002C54C0" w:rsidP="00701C8F">
      <w:pPr>
        <w:pStyle w:val="ListParagraph"/>
        <w:numPr>
          <w:ilvl w:val="1"/>
          <w:numId w:val="12"/>
        </w:numPr>
        <w:rPr>
          <w:ins w:id="379" w:author="Horace Sun" w:date="2017-03-29T14:40:00Z"/>
        </w:rPr>
      </w:pPr>
      <w:r>
        <w:t>Batch-Import-VMs.txt</w:t>
      </w:r>
    </w:p>
    <w:p w14:paraId="49D2910D" w14:textId="77E5A33E" w:rsidR="003E6426" w:rsidRDefault="003E6426" w:rsidP="00701C8F">
      <w:pPr>
        <w:pStyle w:val="ListParagraph"/>
        <w:numPr>
          <w:ilvl w:val="1"/>
          <w:numId w:val="12"/>
        </w:numPr>
        <w:rPr>
          <w:ins w:id="380" w:author="Horace Sun" w:date="2017-03-29T15:31:00Z"/>
        </w:rPr>
      </w:pPr>
      <w:ins w:id="381" w:author="Horace Sun" w:date="2017-03-29T14:40:00Z">
        <w:r>
          <w:t>BPS-R200-</w:t>
        </w:r>
      </w:ins>
      <w:ins w:id="382" w:author="Horace Sun" w:date="2017-03-29T14:41:00Z">
        <w:r w:rsidR="00122FEB">
          <w:t>Andriod</w:t>
        </w:r>
      </w:ins>
      <w:ins w:id="383" w:author="Horace Sun" w:date="2017-03-29T14:40:00Z">
        <w:r>
          <w:t>.apk</w:t>
        </w:r>
      </w:ins>
    </w:p>
    <w:p w14:paraId="5996A1B3" w14:textId="2BE43956" w:rsidR="005B6931" w:rsidRPr="00873723" w:rsidRDefault="005B6931" w:rsidP="00701C8F">
      <w:pPr>
        <w:pStyle w:val="ListParagraph"/>
        <w:numPr>
          <w:ilvl w:val="1"/>
          <w:numId w:val="12"/>
        </w:numPr>
      </w:pPr>
      <w:bookmarkStart w:id="384" w:name="OLE_LINK11"/>
      <w:bookmarkStart w:id="385" w:name="OLE_LINK12"/>
      <w:ins w:id="386" w:author="Horace Sun" w:date="2017-03-29T15:31:00Z">
        <w:r>
          <w:rPr>
            <w:rFonts w:hint="eastAsia"/>
          </w:rPr>
          <w:t>B</w:t>
        </w:r>
        <w:r>
          <w:t>PS-R200</w:t>
        </w:r>
        <w:r w:rsidR="00AA01AF">
          <w:t>-</w:t>
        </w:r>
      </w:ins>
      <w:ins w:id="387" w:author="Horace Sun" w:date="2017-03-29T15:40:00Z">
        <w:r w:rsidR="007C67E6">
          <w:t>Config</w:t>
        </w:r>
      </w:ins>
      <w:ins w:id="388" w:author="Horace Sun" w:date="2017-03-29T15:31:00Z">
        <w:r w:rsidR="00AA01AF">
          <w:t>Tools.zip</w:t>
        </w:r>
      </w:ins>
      <w:bookmarkEnd w:id="384"/>
      <w:bookmarkEnd w:id="385"/>
    </w:p>
    <w:p w14:paraId="368B1522" w14:textId="77777777" w:rsidR="001A5272" w:rsidRDefault="00CE4C13" w:rsidP="00354D35">
      <w:pPr>
        <w:pStyle w:val="Heading2"/>
        <w:rPr>
          <w:rFonts w:ascii="黑体" w:eastAsia="黑体" w:hAnsi="黑体"/>
          <w:b/>
          <w:color w:val="auto"/>
        </w:rPr>
      </w:pPr>
      <w:bookmarkStart w:id="389" w:name="_Toc478567405"/>
      <w:r>
        <w:rPr>
          <w:rFonts w:ascii="黑体" w:eastAsia="黑体" w:hAnsi="黑体"/>
          <w:b/>
          <w:color w:val="auto"/>
        </w:rPr>
        <w:t>6</w:t>
      </w:r>
      <w:r w:rsidR="00AA43E9">
        <w:rPr>
          <w:rFonts w:ascii="黑体" w:eastAsia="黑体" w:hAnsi="黑体" w:hint="eastAsia"/>
          <w:b/>
          <w:color w:val="auto"/>
        </w:rPr>
        <w:t>.</w:t>
      </w:r>
      <w:r w:rsidR="00AA43E9">
        <w:rPr>
          <w:rFonts w:ascii="黑体" w:eastAsia="黑体" w:hAnsi="黑体"/>
          <w:b/>
          <w:color w:val="auto"/>
        </w:rPr>
        <w:t>2</w:t>
      </w:r>
      <w:r w:rsidR="00F50D38">
        <w:rPr>
          <w:rFonts w:ascii="黑体" w:eastAsia="黑体" w:hAnsi="黑体"/>
          <w:b/>
          <w:color w:val="auto"/>
        </w:rPr>
        <w:t xml:space="preserve"> BPS R200</w:t>
      </w:r>
      <w:r w:rsidR="00F50D38">
        <w:rPr>
          <w:rFonts w:ascii="黑体" w:eastAsia="黑体" w:hAnsi="黑体" w:hint="eastAsia"/>
          <w:b/>
          <w:color w:val="auto"/>
        </w:rPr>
        <w:t>的</w:t>
      </w:r>
      <w:r w:rsidR="00F50D38">
        <w:rPr>
          <w:rFonts w:ascii="黑体" w:eastAsia="黑体" w:hAnsi="黑体"/>
          <w:b/>
          <w:color w:val="auto"/>
        </w:rPr>
        <w:t>安装模块</w:t>
      </w:r>
      <w:bookmarkEnd w:id="389"/>
    </w:p>
    <w:p w14:paraId="10B68136" w14:textId="77777777" w:rsidR="009706A7" w:rsidRDefault="00A81C98" w:rsidP="00514CF1">
      <w:pPr>
        <w:ind w:firstLine="720"/>
      </w:pPr>
      <w:r w:rsidRPr="00514CF1">
        <w:rPr>
          <w:rFonts w:hint="eastAsia"/>
        </w:rPr>
        <w:t>B</w:t>
      </w:r>
      <w:r w:rsidRPr="00514CF1">
        <w:t>PS R200</w:t>
      </w:r>
      <w:r w:rsidR="009706A7">
        <w:rPr>
          <w:rFonts w:hint="eastAsia"/>
        </w:rPr>
        <w:t>完整</w:t>
      </w:r>
      <w:r w:rsidR="009706A7">
        <w:t>安装包括以下模块</w:t>
      </w:r>
      <w:r w:rsidR="00C835E8">
        <w:rPr>
          <w:rFonts w:hint="eastAsia"/>
        </w:rPr>
        <w:t>：</w:t>
      </w:r>
    </w:p>
    <w:p w14:paraId="4487AF83" w14:textId="77777777" w:rsidR="00C835E8" w:rsidRDefault="007D2899" w:rsidP="00BB51F1">
      <w:pPr>
        <w:pStyle w:val="ListParagraph"/>
        <w:numPr>
          <w:ilvl w:val="0"/>
          <w:numId w:val="21"/>
        </w:numPr>
      </w:pPr>
      <w:r>
        <w:t>BPS</w:t>
      </w:r>
      <w:r>
        <w:t>平台</w:t>
      </w:r>
      <w:r w:rsidR="001C469A">
        <w:rPr>
          <w:rFonts w:hint="eastAsia"/>
        </w:rPr>
        <w:t>服务器</w:t>
      </w:r>
    </w:p>
    <w:p w14:paraId="24650597" w14:textId="5D01C972" w:rsidR="007D2899" w:rsidRDefault="008406D9" w:rsidP="00BB51F1">
      <w:pPr>
        <w:pStyle w:val="ListParagraph"/>
        <w:numPr>
          <w:ilvl w:val="0"/>
          <w:numId w:val="21"/>
        </w:numPr>
      </w:pPr>
      <w:r>
        <w:rPr>
          <w:rFonts w:hint="eastAsia"/>
        </w:rPr>
        <w:t>B</w:t>
      </w:r>
      <w:r>
        <w:t>PS</w:t>
      </w:r>
      <w:del w:id="390" w:author="Sun, Horace (CH01)" w:date="2017-03-29T16:12:00Z">
        <w:r w:rsidDel="003C761D">
          <w:delText>数据采集网关</w:delText>
        </w:r>
      </w:del>
      <w:ins w:id="391" w:author="Sun, Horace (CH01)" w:date="2017-03-29T16:12:00Z">
        <w:r w:rsidR="003C761D">
          <w:rPr>
            <w:rFonts w:hint="eastAsia"/>
          </w:rPr>
          <w:t>物联</w:t>
        </w:r>
        <w:r w:rsidR="003C761D">
          <w:t>网关</w:t>
        </w:r>
      </w:ins>
    </w:p>
    <w:p w14:paraId="529432E4" w14:textId="77777777" w:rsidR="008406D9" w:rsidRDefault="00137120" w:rsidP="00BB51F1">
      <w:pPr>
        <w:pStyle w:val="ListParagraph"/>
        <w:numPr>
          <w:ilvl w:val="0"/>
          <w:numId w:val="21"/>
        </w:numPr>
      </w:pPr>
      <w:r>
        <w:t>BPS</w:t>
      </w:r>
      <w:r w:rsidR="00DB3308">
        <w:rPr>
          <w:rFonts w:hint="eastAsia"/>
        </w:rPr>
        <w:t>桌面</w:t>
      </w:r>
      <w:r w:rsidR="000271E0">
        <w:rPr>
          <w:rFonts w:hint="eastAsia"/>
        </w:rPr>
        <w:t>端</w:t>
      </w:r>
      <w:r w:rsidR="009A45DB">
        <w:t>应用</w:t>
      </w:r>
    </w:p>
    <w:p w14:paraId="1A714825" w14:textId="77777777" w:rsidR="009A45DB" w:rsidRPr="008406D9" w:rsidRDefault="009A45DB" w:rsidP="00BB51F1">
      <w:pPr>
        <w:pStyle w:val="ListParagraph"/>
        <w:numPr>
          <w:ilvl w:val="0"/>
          <w:numId w:val="21"/>
        </w:numPr>
      </w:pPr>
      <w:r>
        <w:rPr>
          <w:rFonts w:hint="eastAsia"/>
        </w:rPr>
        <w:t>B</w:t>
      </w:r>
      <w:r>
        <w:t>PS</w:t>
      </w:r>
      <w:r>
        <w:t>移动手机端应用</w:t>
      </w:r>
    </w:p>
    <w:p w14:paraId="06E97BD3" w14:textId="77777777" w:rsidR="00F50D38" w:rsidRPr="00514CF1" w:rsidRDefault="009706A7" w:rsidP="00514CF1">
      <w:pPr>
        <w:ind w:firstLine="720"/>
      </w:pPr>
      <w:r w:rsidRPr="00514CF1">
        <w:rPr>
          <w:rFonts w:hint="eastAsia"/>
        </w:rPr>
        <w:t>根据您</w:t>
      </w:r>
      <w:r w:rsidRPr="00514CF1">
        <w:t>购买</w:t>
      </w:r>
      <w:r>
        <w:rPr>
          <w:rFonts w:hint="eastAsia"/>
        </w:rPr>
        <w:t>的</w:t>
      </w:r>
      <w:r>
        <w:t>使用</w:t>
      </w:r>
      <w:r w:rsidRPr="00514CF1">
        <w:t>许可，</w:t>
      </w:r>
      <w:r w:rsidR="00F265DE">
        <w:rPr>
          <w:rFonts w:hint="eastAsia"/>
        </w:rPr>
        <w:t>部分</w:t>
      </w:r>
      <w:r w:rsidR="00F265DE">
        <w:t>模块可能</w:t>
      </w:r>
      <w:r w:rsidR="00F265DE">
        <w:rPr>
          <w:rFonts w:hint="eastAsia"/>
        </w:rPr>
        <w:t>无需</w:t>
      </w:r>
      <w:r w:rsidR="00852CD8">
        <w:t>安装</w:t>
      </w:r>
      <w:r w:rsidR="00852CD8">
        <w:rPr>
          <w:rFonts w:hint="eastAsia"/>
        </w:rPr>
        <w:t>，</w:t>
      </w:r>
      <w:r w:rsidR="00F265DE">
        <w:t>具体</w:t>
      </w:r>
      <w:r w:rsidR="00F265DE">
        <w:rPr>
          <w:rFonts w:hint="eastAsia"/>
        </w:rPr>
        <w:t>详情</w:t>
      </w:r>
      <w:r w:rsidR="00F265DE">
        <w:t>请</w:t>
      </w:r>
      <w:r w:rsidR="00AF782F">
        <w:rPr>
          <w:rFonts w:hint="eastAsia"/>
        </w:rPr>
        <w:t>参考</w:t>
      </w:r>
      <w:r w:rsidR="00AF782F">
        <w:t>您购买的许可或</w:t>
      </w:r>
      <w:r w:rsidR="00F265DE">
        <w:t>咨询</w:t>
      </w:r>
      <w:r w:rsidR="00B668C6">
        <w:rPr>
          <w:rFonts w:hint="eastAsia"/>
        </w:rPr>
        <w:t>霍尼韦尔</w:t>
      </w:r>
      <w:r w:rsidR="00B668C6">
        <w:t>公司。</w:t>
      </w:r>
    </w:p>
    <w:p w14:paraId="464012F6" w14:textId="77777777" w:rsidR="00DA5E21" w:rsidRPr="00FA49C1" w:rsidRDefault="00CE4C13" w:rsidP="00354D35">
      <w:pPr>
        <w:pStyle w:val="Heading2"/>
        <w:rPr>
          <w:rFonts w:ascii="黑体" w:eastAsia="黑体" w:hAnsi="黑体"/>
          <w:b/>
          <w:color w:val="auto"/>
        </w:rPr>
      </w:pPr>
      <w:bookmarkStart w:id="392" w:name="_Toc478567406"/>
      <w:r>
        <w:rPr>
          <w:rFonts w:ascii="黑体" w:eastAsia="黑体" w:hAnsi="黑体"/>
          <w:b/>
          <w:color w:val="auto"/>
        </w:rPr>
        <w:t>6</w:t>
      </w:r>
      <w:r w:rsidR="00F50D38">
        <w:rPr>
          <w:rFonts w:ascii="黑体" w:eastAsia="黑体" w:hAnsi="黑体"/>
          <w:b/>
          <w:color w:val="auto"/>
        </w:rPr>
        <w:t>.3</w:t>
      </w:r>
      <w:r w:rsidR="00D3079B" w:rsidRPr="00FA49C1">
        <w:rPr>
          <w:rFonts w:ascii="黑体" w:eastAsia="黑体" w:hAnsi="黑体" w:hint="eastAsia"/>
          <w:b/>
          <w:color w:val="auto"/>
        </w:rPr>
        <w:t>安装</w:t>
      </w:r>
      <w:r w:rsidR="00D3079B" w:rsidRPr="00FA49C1">
        <w:rPr>
          <w:rFonts w:ascii="黑体" w:eastAsia="黑体" w:hAnsi="黑体"/>
          <w:b/>
          <w:color w:val="auto"/>
        </w:rPr>
        <w:t>环境</w:t>
      </w:r>
      <w:r w:rsidR="001E3333" w:rsidRPr="00FA49C1">
        <w:rPr>
          <w:rFonts w:ascii="黑体" w:eastAsia="黑体" w:hAnsi="黑体" w:hint="eastAsia"/>
          <w:b/>
          <w:color w:val="auto"/>
        </w:rPr>
        <w:t>要求</w:t>
      </w:r>
      <w:bookmarkEnd w:id="392"/>
    </w:p>
    <w:p w14:paraId="232441E2" w14:textId="77777777" w:rsidR="00116933" w:rsidRDefault="00116933" w:rsidP="0050361D">
      <w:pPr>
        <w:ind w:firstLine="720"/>
      </w:pPr>
      <w:r>
        <w:rPr>
          <w:rFonts w:hint="eastAsia"/>
        </w:rPr>
        <w:t>在</w:t>
      </w:r>
      <w:r>
        <w:t>您</w:t>
      </w:r>
      <w:r w:rsidR="000A21C6">
        <w:rPr>
          <w:rFonts w:hint="eastAsia"/>
        </w:rPr>
        <w:t>开始</w:t>
      </w:r>
      <w:r>
        <w:t>安装系统之前，请确保</w:t>
      </w:r>
      <w:r>
        <w:rPr>
          <w:rFonts w:hint="eastAsia"/>
        </w:rPr>
        <w:t>满足</w:t>
      </w:r>
      <w:r>
        <w:t>以下</w:t>
      </w:r>
      <w:r>
        <w:rPr>
          <w:rFonts w:hint="eastAsia"/>
        </w:rPr>
        <w:t>软</w:t>
      </w:r>
      <w:r>
        <w:t>硬件要求。</w:t>
      </w:r>
    </w:p>
    <w:p w14:paraId="41003EC3" w14:textId="77777777" w:rsidR="004F52E9" w:rsidRPr="00E63B67" w:rsidRDefault="004F52E9" w:rsidP="00E63B67">
      <w:pPr>
        <w:jc w:val="center"/>
        <w:rPr>
          <w:sz w:val="18"/>
          <w:szCs w:val="18"/>
        </w:rPr>
      </w:pPr>
      <w:r w:rsidRPr="00E63B67">
        <w:rPr>
          <w:rFonts w:hint="eastAsia"/>
          <w:sz w:val="18"/>
          <w:szCs w:val="18"/>
        </w:rPr>
        <w:t>表</w:t>
      </w:r>
      <w:r w:rsidRPr="00E63B67">
        <w:rPr>
          <w:rFonts w:hint="eastAsia"/>
          <w:sz w:val="18"/>
          <w:szCs w:val="18"/>
        </w:rPr>
        <w:t>1</w:t>
      </w:r>
      <w:r w:rsidRPr="00E63B67">
        <w:rPr>
          <w:sz w:val="18"/>
          <w:szCs w:val="18"/>
        </w:rPr>
        <w:t xml:space="preserve"> BPS</w:t>
      </w:r>
      <w:r w:rsidRPr="00E63B67">
        <w:rPr>
          <w:sz w:val="18"/>
          <w:szCs w:val="18"/>
        </w:rPr>
        <w:t>安装环境要求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3918"/>
        <w:gridCol w:w="1430"/>
        <w:gridCol w:w="1667"/>
      </w:tblGrid>
      <w:tr w:rsidR="001D1E6A" w14:paraId="7F9C37CF" w14:textId="77777777" w:rsidTr="00FE22D1">
        <w:tc>
          <w:tcPr>
            <w:tcW w:w="1615" w:type="dxa"/>
            <w:shd w:val="clear" w:color="auto" w:fill="F2F2F2" w:themeFill="background1" w:themeFillShade="F2"/>
          </w:tcPr>
          <w:p w14:paraId="41749981" w14:textId="77777777" w:rsidR="001D1E6A" w:rsidRPr="00464C7C" w:rsidRDefault="001D1E6A" w:rsidP="001D1E6A">
            <w:pPr>
              <w:jc w:val="center"/>
              <w:rPr>
                <w:b/>
                <w:sz w:val="18"/>
              </w:rPr>
            </w:pPr>
            <w:r w:rsidRPr="00464C7C">
              <w:rPr>
                <w:rFonts w:hint="eastAsia"/>
                <w:b/>
                <w:sz w:val="18"/>
              </w:rPr>
              <w:t>模块名称</w:t>
            </w:r>
          </w:p>
        </w:tc>
        <w:tc>
          <w:tcPr>
            <w:tcW w:w="3918" w:type="dxa"/>
            <w:shd w:val="clear" w:color="auto" w:fill="F2F2F2" w:themeFill="background1" w:themeFillShade="F2"/>
          </w:tcPr>
          <w:p w14:paraId="3131BB76" w14:textId="77777777" w:rsidR="001D1E6A" w:rsidRPr="00464C7C" w:rsidRDefault="001D1E6A" w:rsidP="001D1E6A">
            <w:pPr>
              <w:jc w:val="center"/>
              <w:rPr>
                <w:b/>
                <w:sz w:val="18"/>
              </w:rPr>
            </w:pPr>
            <w:r w:rsidRPr="00464C7C">
              <w:rPr>
                <w:rFonts w:hint="eastAsia"/>
                <w:b/>
                <w:sz w:val="18"/>
              </w:rPr>
              <w:t>硬件</w:t>
            </w:r>
            <w:r w:rsidRPr="00464C7C">
              <w:rPr>
                <w:b/>
                <w:sz w:val="18"/>
              </w:rPr>
              <w:t>配置</w:t>
            </w:r>
          </w:p>
        </w:tc>
        <w:tc>
          <w:tcPr>
            <w:tcW w:w="1430" w:type="dxa"/>
            <w:shd w:val="clear" w:color="auto" w:fill="F2F2F2" w:themeFill="background1" w:themeFillShade="F2"/>
          </w:tcPr>
          <w:p w14:paraId="5BF17049" w14:textId="77777777" w:rsidR="001D1E6A" w:rsidRPr="00464C7C" w:rsidRDefault="001D1E6A" w:rsidP="001D1E6A">
            <w:pPr>
              <w:jc w:val="center"/>
              <w:rPr>
                <w:b/>
                <w:sz w:val="18"/>
              </w:rPr>
            </w:pPr>
            <w:r w:rsidRPr="00464C7C">
              <w:rPr>
                <w:rFonts w:hint="eastAsia"/>
                <w:b/>
                <w:sz w:val="18"/>
              </w:rPr>
              <w:t>软件配置</w:t>
            </w:r>
          </w:p>
        </w:tc>
        <w:tc>
          <w:tcPr>
            <w:tcW w:w="1667" w:type="dxa"/>
            <w:shd w:val="clear" w:color="auto" w:fill="F2F2F2" w:themeFill="background1" w:themeFillShade="F2"/>
          </w:tcPr>
          <w:p w14:paraId="586D993A" w14:textId="77777777" w:rsidR="001D1E6A" w:rsidRPr="00464C7C" w:rsidRDefault="00F75C71" w:rsidP="001D1E6A">
            <w:pPr>
              <w:jc w:val="center"/>
              <w:rPr>
                <w:b/>
                <w:sz w:val="18"/>
              </w:rPr>
            </w:pPr>
            <w:r w:rsidRPr="00464C7C">
              <w:rPr>
                <w:rFonts w:hint="eastAsia"/>
                <w:b/>
                <w:sz w:val="18"/>
              </w:rPr>
              <w:t>数量</w:t>
            </w:r>
          </w:p>
        </w:tc>
      </w:tr>
      <w:tr w:rsidR="001D1E6A" w14:paraId="58A75B29" w14:textId="77777777" w:rsidTr="00FE22D1">
        <w:tc>
          <w:tcPr>
            <w:tcW w:w="1615" w:type="dxa"/>
          </w:tcPr>
          <w:p w14:paraId="2715F610" w14:textId="77777777" w:rsidR="001D1E6A" w:rsidRPr="00E96597" w:rsidRDefault="001D1E6A" w:rsidP="001D1E6A">
            <w:pPr>
              <w:rPr>
                <w:sz w:val="18"/>
                <w:szCs w:val="18"/>
              </w:rPr>
            </w:pPr>
            <w:r w:rsidRPr="00E96597">
              <w:rPr>
                <w:sz w:val="18"/>
                <w:szCs w:val="18"/>
              </w:rPr>
              <w:t>BPS</w:t>
            </w:r>
            <w:r w:rsidRPr="00E96597">
              <w:rPr>
                <w:sz w:val="18"/>
                <w:szCs w:val="18"/>
              </w:rPr>
              <w:t>平台服务器</w:t>
            </w:r>
          </w:p>
        </w:tc>
        <w:tc>
          <w:tcPr>
            <w:tcW w:w="3918" w:type="dxa"/>
          </w:tcPr>
          <w:p w14:paraId="73934008" w14:textId="0F2E82B3" w:rsidR="004B6019" w:rsidRPr="00E96597" w:rsidRDefault="001D1E6A" w:rsidP="001D1E6A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sz w:val="18"/>
                <w:szCs w:val="18"/>
              </w:rPr>
              <w:t>CPU</w:t>
            </w:r>
            <w:r w:rsidR="0012796B" w:rsidRPr="00E96597">
              <w:rPr>
                <w:rFonts w:hint="eastAsia"/>
                <w:sz w:val="18"/>
                <w:szCs w:val="18"/>
              </w:rPr>
              <w:t>：</w:t>
            </w:r>
            <w:r w:rsidR="00374DD8" w:rsidRPr="00E96597">
              <w:rPr>
                <w:sz w:val="18"/>
                <w:szCs w:val="18"/>
              </w:rPr>
              <w:t>Intel® Xeon® E</w:t>
            </w:r>
            <w:r w:rsidR="00495E0B">
              <w:rPr>
                <w:sz w:val="18"/>
                <w:szCs w:val="18"/>
              </w:rPr>
              <w:t xml:space="preserve">5-2620 v3 * </w:t>
            </w:r>
            <w:r w:rsidR="0012796B" w:rsidRPr="00E96597">
              <w:rPr>
                <w:sz w:val="18"/>
                <w:szCs w:val="18"/>
              </w:rPr>
              <w:t>2</w:t>
            </w:r>
          </w:p>
          <w:p w14:paraId="19F3E386" w14:textId="235E9CE7" w:rsidR="001D1E6A" w:rsidRPr="00E96597" w:rsidRDefault="00F86DD6" w:rsidP="001D1E6A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内存：</w:t>
            </w:r>
            <w:r w:rsidR="001D1E6A" w:rsidRPr="00E96597">
              <w:rPr>
                <w:sz w:val="18"/>
                <w:szCs w:val="18"/>
              </w:rPr>
              <w:t>64G</w:t>
            </w:r>
          </w:p>
          <w:p w14:paraId="3FCF5F4C" w14:textId="77777777" w:rsidR="00052178" w:rsidRPr="00E96597" w:rsidRDefault="00E551EC" w:rsidP="00986768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存储</w:t>
            </w:r>
            <w:r w:rsidR="00052178" w:rsidRPr="00E96597">
              <w:rPr>
                <w:rFonts w:hint="eastAsia"/>
                <w:sz w:val="18"/>
                <w:szCs w:val="18"/>
              </w:rPr>
              <w:t>：</w:t>
            </w:r>
          </w:p>
          <w:p w14:paraId="2B54A4AC" w14:textId="616AE991" w:rsidR="009F7010" w:rsidRPr="00E96597" w:rsidRDefault="009F7010" w:rsidP="00052178">
            <w:pPr>
              <w:numPr>
                <w:ilvl w:val="1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系统盘：</w:t>
            </w:r>
            <w:r w:rsidRPr="00E96597">
              <w:rPr>
                <w:rFonts w:hint="eastAsia"/>
                <w:sz w:val="18"/>
                <w:szCs w:val="18"/>
              </w:rPr>
              <w:t>300</w:t>
            </w:r>
            <w:r w:rsidR="00495E0B">
              <w:rPr>
                <w:sz w:val="18"/>
                <w:szCs w:val="18"/>
              </w:rPr>
              <w:t xml:space="preserve">GB 10K RPM * </w:t>
            </w:r>
            <w:r w:rsidRPr="00E96597">
              <w:rPr>
                <w:sz w:val="18"/>
                <w:szCs w:val="18"/>
              </w:rPr>
              <w:t>2</w:t>
            </w:r>
          </w:p>
          <w:p w14:paraId="00B236DE" w14:textId="0FC7072C" w:rsidR="00E85926" w:rsidRPr="00E96597" w:rsidRDefault="009F7010" w:rsidP="00796645">
            <w:pPr>
              <w:numPr>
                <w:ilvl w:val="1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lastRenderedPageBreak/>
              <w:t>数据盘：</w:t>
            </w:r>
            <w:r w:rsidR="00495E0B">
              <w:rPr>
                <w:sz w:val="18"/>
                <w:szCs w:val="18"/>
              </w:rPr>
              <w:t xml:space="preserve">1TB 7.2K RPM * </w:t>
            </w:r>
            <w:r w:rsidRPr="00E96597">
              <w:rPr>
                <w:sz w:val="18"/>
                <w:szCs w:val="18"/>
              </w:rPr>
              <w:t>4</w:t>
            </w:r>
          </w:p>
          <w:p w14:paraId="4CC0A2D6" w14:textId="4FEF9C58" w:rsidR="00796645" w:rsidRPr="00E96597" w:rsidRDefault="00796645" w:rsidP="00796645">
            <w:pPr>
              <w:numPr>
                <w:ilvl w:val="1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系统盘组</w:t>
            </w:r>
            <w:r w:rsidRPr="00E96597">
              <w:rPr>
                <w:rFonts w:hint="eastAsia"/>
                <w:sz w:val="18"/>
                <w:szCs w:val="18"/>
              </w:rPr>
              <w:t>RAID1</w:t>
            </w:r>
          </w:p>
          <w:p w14:paraId="6C0D13E1" w14:textId="1533CE93" w:rsidR="00796645" w:rsidRPr="00E96597" w:rsidRDefault="00796645" w:rsidP="00796645">
            <w:pPr>
              <w:numPr>
                <w:ilvl w:val="1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数据盘组</w:t>
            </w:r>
            <w:r w:rsidRPr="00E96597">
              <w:rPr>
                <w:rFonts w:hint="eastAsia"/>
                <w:sz w:val="18"/>
                <w:szCs w:val="18"/>
              </w:rPr>
              <w:t>RAID5</w:t>
            </w:r>
          </w:p>
          <w:p w14:paraId="2188BEA4" w14:textId="74A002AE" w:rsidR="001D1E6A" w:rsidRPr="00E96597" w:rsidRDefault="00C03E23" w:rsidP="001D1E6A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网络</w:t>
            </w:r>
            <w:r w:rsidR="00044DEA">
              <w:rPr>
                <w:sz w:val="18"/>
                <w:szCs w:val="18"/>
              </w:rPr>
              <w:t>: 1000Mbps*4</w:t>
            </w:r>
          </w:p>
          <w:p w14:paraId="16066FE6" w14:textId="5E257B4D" w:rsidR="00580640" w:rsidRPr="008251C9" w:rsidRDefault="001D1E6A" w:rsidP="008251C9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鼠标</w:t>
            </w:r>
            <w:r w:rsidRPr="00E96597">
              <w:rPr>
                <w:rFonts w:hint="eastAsia"/>
                <w:sz w:val="18"/>
                <w:szCs w:val="18"/>
              </w:rPr>
              <w:t>/</w:t>
            </w:r>
            <w:r w:rsidRPr="00E96597">
              <w:rPr>
                <w:sz w:val="18"/>
                <w:szCs w:val="18"/>
              </w:rPr>
              <w:t>键盘</w:t>
            </w:r>
            <w:r w:rsidR="008251C9">
              <w:rPr>
                <w:sz w:val="18"/>
                <w:szCs w:val="18"/>
              </w:rPr>
              <w:t>/</w:t>
            </w:r>
            <w:r w:rsidR="00580640" w:rsidRPr="008251C9">
              <w:rPr>
                <w:rFonts w:hint="eastAsia"/>
                <w:sz w:val="18"/>
                <w:szCs w:val="18"/>
              </w:rPr>
              <w:t>显示器</w:t>
            </w:r>
          </w:p>
        </w:tc>
        <w:tc>
          <w:tcPr>
            <w:tcW w:w="1430" w:type="dxa"/>
          </w:tcPr>
          <w:p w14:paraId="0FFF87A0" w14:textId="77777777" w:rsidR="001D1E6A" w:rsidRPr="00E96597" w:rsidRDefault="001D1E6A" w:rsidP="001D1E6A">
            <w:pPr>
              <w:rPr>
                <w:sz w:val="18"/>
                <w:szCs w:val="18"/>
              </w:rPr>
            </w:pPr>
            <w:bookmarkStart w:id="393" w:name="OLE_LINK8"/>
            <w:bookmarkStart w:id="394" w:name="OLE_LINK9"/>
            <w:r w:rsidRPr="00E96597">
              <w:rPr>
                <w:sz w:val="18"/>
                <w:szCs w:val="18"/>
              </w:rPr>
              <w:lastRenderedPageBreak/>
              <w:t>64</w:t>
            </w:r>
            <w:r w:rsidRPr="00E96597">
              <w:rPr>
                <w:rFonts w:hint="eastAsia"/>
                <w:sz w:val="18"/>
                <w:szCs w:val="18"/>
              </w:rPr>
              <w:t>位</w:t>
            </w:r>
            <w:r w:rsidRPr="00E96597">
              <w:rPr>
                <w:sz w:val="18"/>
                <w:szCs w:val="18"/>
              </w:rPr>
              <w:t xml:space="preserve">Windows® </w:t>
            </w:r>
            <w:bookmarkEnd w:id="393"/>
            <w:bookmarkEnd w:id="394"/>
            <w:r w:rsidRPr="00E96597">
              <w:rPr>
                <w:sz w:val="18"/>
                <w:szCs w:val="18"/>
              </w:rPr>
              <w:t>Server 2012 R2</w:t>
            </w:r>
            <w:r w:rsidRPr="00E96597">
              <w:rPr>
                <w:rFonts w:hint="eastAsia"/>
                <w:sz w:val="18"/>
                <w:szCs w:val="18"/>
              </w:rPr>
              <w:t>或</w:t>
            </w:r>
            <w:r w:rsidRPr="00E96597">
              <w:rPr>
                <w:sz w:val="18"/>
                <w:szCs w:val="18"/>
              </w:rPr>
              <w:t>以上</w:t>
            </w:r>
          </w:p>
        </w:tc>
        <w:tc>
          <w:tcPr>
            <w:tcW w:w="1667" w:type="dxa"/>
          </w:tcPr>
          <w:p w14:paraId="5902BA06" w14:textId="77777777" w:rsidR="001D1E6A" w:rsidRPr="00E96597" w:rsidRDefault="00B15036" w:rsidP="001D1E6A">
            <w:p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最小</w:t>
            </w:r>
            <w:r w:rsidR="00624FF7" w:rsidRPr="00E96597">
              <w:rPr>
                <w:sz w:val="18"/>
                <w:szCs w:val="18"/>
              </w:rPr>
              <w:t>数量为</w:t>
            </w:r>
            <w:r w:rsidR="00624FF7" w:rsidRPr="00E96597">
              <w:rPr>
                <w:sz w:val="18"/>
                <w:szCs w:val="18"/>
              </w:rPr>
              <w:t>1</w:t>
            </w:r>
            <w:r w:rsidR="002C33A9" w:rsidRPr="00E96597">
              <w:rPr>
                <w:rFonts w:hint="eastAsia"/>
                <w:sz w:val="18"/>
                <w:szCs w:val="18"/>
              </w:rPr>
              <w:t>，</w:t>
            </w:r>
            <w:r w:rsidR="001D2C57" w:rsidRPr="00E96597">
              <w:rPr>
                <w:rFonts w:hint="eastAsia"/>
                <w:sz w:val="18"/>
                <w:szCs w:val="18"/>
              </w:rPr>
              <w:t>根据</w:t>
            </w:r>
            <w:r w:rsidR="00BF5A76" w:rsidRPr="00E96597">
              <w:rPr>
                <w:rFonts w:hint="eastAsia"/>
                <w:sz w:val="18"/>
                <w:szCs w:val="18"/>
              </w:rPr>
              <w:t>系统</w:t>
            </w:r>
            <w:r w:rsidR="00BF5A76" w:rsidRPr="00E96597">
              <w:rPr>
                <w:sz w:val="18"/>
                <w:szCs w:val="18"/>
              </w:rPr>
              <w:t>规模</w:t>
            </w:r>
            <w:r w:rsidR="00F93E60" w:rsidRPr="00E96597">
              <w:rPr>
                <w:rFonts w:hint="eastAsia"/>
                <w:sz w:val="18"/>
                <w:szCs w:val="18"/>
              </w:rPr>
              <w:t>可能</w:t>
            </w:r>
            <w:r w:rsidR="00F93E60" w:rsidRPr="00E96597">
              <w:rPr>
                <w:sz w:val="18"/>
                <w:szCs w:val="18"/>
              </w:rPr>
              <w:t>会增加，具体详情请咨询霍尼</w:t>
            </w:r>
            <w:r w:rsidR="00F93E60" w:rsidRPr="00E96597">
              <w:rPr>
                <w:rFonts w:hint="eastAsia"/>
                <w:sz w:val="18"/>
                <w:szCs w:val="18"/>
              </w:rPr>
              <w:t>韦尔</w:t>
            </w:r>
            <w:r w:rsidR="00F93E60" w:rsidRPr="00E96597">
              <w:rPr>
                <w:sz w:val="18"/>
                <w:szCs w:val="18"/>
              </w:rPr>
              <w:t>公司</w:t>
            </w:r>
          </w:p>
        </w:tc>
      </w:tr>
      <w:tr w:rsidR="001D1E6A" w14:paraId="0E3ACB1F" w14:textId="77777777" w:rsidTr="00FE22D1">
        <w:tc>
          <w:tcPr>
            <w:tcW w:w="1615" w:type="dxa"/>
          </w:tcPr>
          <w:p w14:paraId="27610BB6" w14:textId="4166E58C" w:rsidR="001D1E6A" w:rsidRPr="00E96597" w:rsidRDefault="001D1E6A">
            <w:pPr>
              <w:rPr>
                <w:sz w:val="18"/>
                <w:szCs w:val="18"/>
              </w:rPr>
            </w:pPr>
            <w:r w:rsidRPr="00E96597">
              <w:rPr>
                <w:sz w:val="18"/>
                <w:szCs w:val="18"/>
              </w:rPr>
              <w:lastRenderedPageBreak/>
              <w:t>BPS</w:t>
            </w:r>
            <w:del w:id="395" w:author="Sun, Horace (CH01)" w:date="2017-03-29T16:12:00Z">
              <w:r w:rsidRPr="00E96597" w:rsidDel="00B3080F">
                <w:rPr>
                  <w:sz w:val="18"/>
                  <w:szCs w:val="18"/>
                </w:rPr>
                <w:delText>数据采集</w:delText>
              </w:r>
            </w:del>
            <w:ins w:id="396" w:author="Sun, Horace (CH01)" w:date="2017-03-29T16:12:00Z">
              <w:r w:rsidR="00B3080F">
                <w:rPr>
                  <w:rFonts w:hint="eastAsia"/>
                  <w:sz w:val="18"/>
                  <w:szCs w:val="18"/>
                </w:rPr>
                <w:t>物联</w:t>
              </w:r>
            </w:ins>
            <w:r w:rsidRPr="00E96597">
              <w:rPr>
                <w:sz w:val="18"/>
                <w:szCs w:val="18"/>
              </w:rPr>
              <w:t>网关</w:t>
            </w:r>
          </w:p>
        </w:tc>
        <w:tc>
          <w:tcPr>
            <w:tcW w:w="3918" w:type="dxa"/>
          </w:tcPr>
          <w:p w14:paraId="510B1A76" w14:textId="5B7A7C06" w:rsidR="001D1E6A" w:rsidRPr="00E96597" w:rsidRDefault="008E3CB1" w:rsidP="001D1E6A">
            <w:pPr>
              <w:pStyle w:val="ListParagraph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CPU</w:t>
            </w:r>
            <w:r>
              <w:rPr>
                <w:rFonts w:hint="eastAsia"/>
                <w:sz w:val="18"/>
                <w:szCs w:val="18"/>
              </w:rPr>
              <w:t>：</w:t>
            </w:r>
            <w:r w:rsidR="001D1E6A" w:rsidRPr="00E96597">
              <w:rPr>
                <w:sz w:val="18"/>
                <w:szCs w:val="18"/>
              </w:rPr>
              <w:t>Intel® Xeon® E5 26</w:t>
            </w:r>
            <w:r w:rsidR="00635AE1">
              <w:rPr>
                <w:sz w:val="18"/>
                <w:szCs w:val="18"/>
              </w:rPr>
              <w:t>20 v3 * 2</w:t>
            </w:r>
          </w:p>
          <w:p w14:paraId="3202F670" w14:textId="3B088E0F" w:rsidR="001D1E6A" w:rsidRPr="00E96597" w:rsidRDefault="008E3CB1" w:rsidP="001D1E6A">
            <w:pPr>
              <w:pStyle w:val="ListParagraph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内存：</w:t>
            </w:r>
            <w:r w:rsidR="000450A9">
              <w:rPr>
                <w:sz w:val="18"/>
                <w:szCs w:val="18"/>
              </w:rPr>
              <w:t>32</w:t>
            </w:r>
            <w:r w:rsidR="001D1E6A" w:rsidRPr="00E96597">
              <w:rPr>
                <w:sz w:val="18"/>
                <w:szCs w:val="18"/>
              </w:rPr>
              <w:t>G</w:t>
            </w:r>
          </w:p>
          <w:p w14:paraId="36B4EACC" w14:textId="41576B75" w:rsidR="001D1E6A" w:rsidRPr="00E96597" w:rsidRDefault="00643BD6" w:rsidP="001D1E6A">
            <w:pPr>
              <w:pStyle w:val="ListParagraph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存储</w:t>
            </w:r>
            <w:r w:rsidR="008E3CB1">
              <w:rPr>
                <w:rFonts w:hint="eastAsia"/>
                <w:sz w:val="18"/>
                <w:szCs w:val="18"/>
              </w:rPr>
              <w:t>：</w:t>
            </w:r>
            <w:r>
              <w:rPr>
                <w:sz w:val="18"/>
                <w:szCs w:val="18"/>
              </w:rPr>
              <w:t>3</w:t>
            </w:r>
            <w:r w:rsidR="001D1E6A" w:rsidRPr="00E96597">
              <w:rPr>
                <w:sz w:val="18"/>
                <w:szCs w:val="18"/>
              </w:rPr>
              <w:t>00G</w:t>
            </w:r>
            <w:r w:rsidR="00996B41">
              <w:rPr>
                <w:sz w:val="18"/>
                <w:szCs w:val="18"/>
              </w:rPr>
              <w:t xml:space="preserve"> 10K RPM * 2</w:t>
            </w:r>
            <w:r w:rsidR="00894F6F">
              <w:rPr>
                <w:sz w:val="18"/>
                <w:szCs w:val="18"/>
              </w:rPr>
              <w:t>，</w:t>
            </w:r>
            <w:r w:rsidR="00894F6F">
              <w:rPr>
                <w:sz w:val="18"/>
                <w:szCs w:val="18"/>
              </w:rPr>
              <w:t>RAID1</w:t>
            </w:r>
          </w:p>
          <w:p w14:paraId="55A07238" w14:textId="1161AA36" w:rsidR="001D1E6A" w:rsidRPr="00E96597" w:rsidRDefault="00EF2BFB" w:rsidP="001D1E6A">
            <w:pPr>
              <w:pStyle w:val="ListParagraph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网络</w:t>
            </w:r>
            <w:r w:rsidR="008E3CB1">
              <w:rPr>
                <w:rFonts w:hint="eastAsia"/>
                <w:sz w:val="18"/>
                <w:szCs w:val="18"/>
              </w:rPr>
              <w:t>：</w:t>
            </w:r>
            <w:r w:rsidR="001D1E6A" w:rsidRPr="00E96597">
              <w:rPr>
                <w:sz w:val="18"/>
                <w:szCs w:val="18"/>
              </w:rPr>
              <w:t>10</w:t>
            </w:r>
            <w:r w:rsidR="0094323D">
              <w:rPr>
                <w:sz w:val="18"/>
                <w:szCs w:val="18"/>
              </w:rPr>
              <w:t>0</w:t>
            </w:r>
            <w:r w:rsidR="00EE3AEE">
              <w:rPr>
                <w:sz w:val="18"/>
                <w:szCs w:val="18"/>
              </w:rPr>
              <w:t>0</w:t>
            </w:r>
            <w:r w:rsidR="0094323D">
              <w:rPr>
                <w:sz w:val="18"/>
                <w:szCs w:val="18"/>
              </w:rPr>
              <w:t>Mbps*4</w:t>
            </w:r>
          </w:p>
          <w:p w14:paraId="074AAD95" w14:textId="5DBCC836" w:rsidR="001D1E6A" w:rsidRPr="00E96597" w:rsidRDefault="001D1E6A" w:rsidP="001D1E6A">
            <w:pPr>
              <w:pStyle w:val="ListParagraph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鼠标</w:t>
            </w:r>
            <w:r w:rsidRPr="00E96597">
              <w:rPr>
                <w:rFonts w:hint="eastAsia"/>
                <w:sz w:val="18"/>
                <w:szCs w:val="18"/>
              </w:rPr>
              <w:t>/</w:t>
            </w:r>
            <w:r w:rsidRPr="00E96597">
              <w:rPr>
                <w:sz w:val="18"/>
                <w:szCs w:val="18"/>
              </w:rPr>
              <w:t>键盘</w:t>
            </w:r>
            <w:r w:rsidR="00CE2432">
              <w:rPr>
                <w:rFonts w:hint="eastAsia"/>
                <w:sz w:val="18"/>
                <w:szCs w:val="18"/>
              </w:rPr>
              <w:t>/</w:t>
            </w:r>
            <w:r w:rsidR="00CE2432">
              <w:rPr>
                <w:rFonts w:hint="eastAsia"/>
                <w:sz w:val="18"/>
                <w:szCs w:val="18"/>
              </w:rPr>
              <w:t>显示器</w:t>
            </w:r>
          </w:p>
        </w:tc>
        <w:tc>
          <w:tcPr>
            <w:tcW w:w="1430" w:type="dxa"/>
          </w:tcPr>
          <w:p w14:paraId="56F1DB6F" w14:textId="77777777" w:rsidR="001D1E6A" w:rsidRPr="00E96597" w:rsidRDefault="001D1E6A" w:rsidP="001D1E6A">
            <w:pPr>
              <w:rPr>
                <w:sz w:val="18"/>
                <w:szCs w:val="18"/>
              </w:rPr>
            </w:pPr>
            <w:r w:rsidRPr="00E96597">
              <w:rPr>
                <w:sz w:val="18"/>
                <w:szCs w:val="18"/>
              </w:rPr>
              <w:t>64</w:t>
            </w:r>
            <w:r w:rsidRPr="00E96597">
              <w:rPr>
                <w:rFonts w:hint="eastAsia"/>
                <w:sz w:val="18"/>
                <w:szCs w:val="18"/>
              </w:rPr>
              <w:t>位</w:t>
            </w:r>
            <w:r w:rsidRPr="00E96597">
              <w:rPr>
                <w:sz w:val="18"/>
                <w:szCs w:val="18"/>
              </w:rPr>
              <w:t>Windows® Server 2012 R2</w:t>
            </w:r>
            <w:r w:rsidRPr="00E96597">
              <w:rPr>
                <w:rFonts w:hint="eastAsia"/>
                <w:sz w:val="18"/>
                <w:szCs w:val="18"/>
              </w:rPr>
              <w:t>或</w:t>
            </w:r>
            <w:r w:rsidRPr="00E96597">
              <w:rPr>
                <w:sz w:val="18"/>
                <w:szCs w:val="18"/>
              </w:rPr>
              <w:t>以上</w:t>
            </w:r>
          </w:p>
        </w:tc>
        <w:tc>
          <w:tcPr>
            <w:tcW w:w="1667" w:type="dxa"/>
          </w:tcPr>
          <w:p w14:paraId="177C14E8" w14:textId="77777777" w:rsidR="001D1E6A" w:rsidRPr="00E96597" w:rsidRDefault="009521D7" w:rsidP="001D1E6A">
            <w:p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最小</w:t>
            </w:r>
            <w:r w:rsidRPr="00E96597">
              <w:rPr>
                <w:sz w:val="18"/>
                <w:szCs w:val="18"/>
              </w:rPr>
              <w:t>数量为</w:t>
            </w:r>
            <w:r w:rsidRPr="00E96597">
              <w:rPr>
                <w:sz w:val="18"/>
                <w:szCs w:val="18"/>
              </w:rPr>
              <w:t>1</w:t>
            </w:r>
            <w:r w:rsidR="002C33A9" w:rsidRPr="00E96597">
              <w:rPr>
                <w:rFonts w:hint="eastAsia"/>
                <w:sz w:val="18"/>
                <w:szCs w:val="18"/>
              </w:rPr>
              <w:t>，</w:t>
            </w:r>
            <w:r w:rsidRPr="00E96597">
              <w:rPr>
                <w:rFonts w:hint="eastAsia"/>
                <w:sz w:val="18"/>
                <w:szCs w:val="18"/>
              </w:rPr>
              <w:t>根据系统</w:t>
            </w:r>
            <w:r w:rsidRPr="00E96597">
              <w:rPr>
                <w:sz w:val="18"/>
                <w:szCs w:val="18"/>
              </w:rPr>
              <w:t>规模</w:t>
            </w:r>
            <w:r w:rsidRPr="00E96597">
              <w:rPr>
                <w:rFonts w:hint="eastAsia"/>
                <w:sz w:val="18"/>
                <w:szCs w:val="18"/>
              </w:rPr>
              <w:t>可能</w:t>
            </w:r>
            <w:r w:rsidRPr="00E96597">
              <w:rPr>
                <w:sz w:val="18"/>
                <w:szCs w:val="18"/>
              </w:rPr>
              <w:t>会增加，具体详情请咨询霍尼</w:t>
            </w:r>
            <w:r w:rsidRPr="00E96597">
              <w:rPr>
                <w:rFonts w:hint="eastAsia"/>
                <w:sz w:val="18"/>
                <w:szCs w:val="18"/>
              </w:rPr>
              <w:t>韦尔</w:t>
            </w:r>
            <w:r w:rsidRPr="00E96597">
              <w:rPr>
                <w:sz w:val="18"/>
                <w:szCs w:val="18"/>
              </w:rPr>
              <w:t>公司</w:t>
            </w:r>
          </w:p>
        </w:tc>
      </w:tr>
      <w:tr w:rsidR="001D1E6A" w14:paraId="38C179AF" w14:textId="77777777" w:rsidTr="00FE22D1">
        <w:tc>
          <w:tcPr>
            <w:tcW w:w="1615" w:type="dxa"/>
          </w:tcPr>
          <w:p w14:paraId="008F18A4" w14:textId="5BC9E8F0" w:rsidR="001D1E6A" w:rsidRPr="00E96597" w:rsidRDefault="001D1E6A" w:rsidP="001D1E6A">
            <w:pPr>
              <w:rPr>
                <w:sz w:val="18"/>
                <w:szCs w:val="18"/>
              </w:rPr>
            </w:pPr>
            <w:r w:rsidRPr="00E96597">
              <w:rPr>
                <w:sz w:val="18"/>
                <w:szCs w:val="18"/>
              </w:rPr>
              <w:t>BPS</w:t>
            </w:r>
            <w:r w:rsidR="00182DDA">
              <w:rPr>
                <w:rFonts w:hint="eastAsia"/>
                <w:sz w:val="18"/>
                <w:szCs w:val="18"/>
              </w:rPr>
              <w:t>工作站</w:t>
            </w:r>
          </w:p>
        </w:tc>
        <w:tc>
          <w:tcPr>
            <w:tcW w:w="3918" w:type="dxa"/>
          </w:tcPr>
          <w:p w14:paraId="27B12682" w14:textId="55BCA287" w:rsidR="00A837DE" w:rsidRPr="00E96597" w:rsidRDefault="00A837DE" w:rsidP="00A837DE">
            <w:pPr>
              <w:pStyle w:val="ListParagraph"/>
              <w:numPr>
                <w:ilvl w:val="0"/>
                <w:numId w:val="9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CPU</w:t>
            </w:r>
            <w:r>
              <w:rPr>
                <w:rFonts w:hint="eastAsia"/>
                <w:sz w:val="18"/>
                <w:szCs w:val="18"/>
              </w:rPr>
              <w:t>：</w:t>
            </w:r>
            <w:r w:rsidRPr="00E96597">
              <w:rPr>
                <w:sz w:val="18"/>
                <w:szCs w:val="18"/>
              </w:rPr>
              <w:t xml:space="preserve">Intel® Xeon® E5 </w:t>
            </w:r>
            <w:r w:rsidR="00F16BE1">
              <w:rPr>
                <w:sz w:val="18"/>
                <w:szCs w:val="18"/>
              </w:rPr>
              <w:t>1607</w:t>
            </w:r>
            <w:r>
              <w:rPr>
                <w:sz w:val="18"/>
                <w:szCs w:val="18"/>
              </w:rPr>
              <w:t xml:space="preserve"> v3</w:t>
            </w:r>
          </w:p>
          <w:p w14:paraId="521F11C2" w14:textId="77777777" w:rsidR="00A837DE" w:rsidRPr="00E96597" w:rsidRDefault="00A837DE" w:rsidP="00A837DE">
            <w:pPr>
              <w:pStyle w:val="ListParagraph"/>
              <w:numPr>
                <w:ilvl w:val="0"/>
                <w:numId w:val="9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内存：</w:t>
            </w:r>
            <w:r w:rsidRPr="00E96597">
              <w:rPr>
                <w:sz w:val="18"/>
                <w:szCs w:val="18"/>
              </w:rPr>
              <w:t>16G</w:t>
            </w:r>
          </w:p>
          <w:p w14:paraId="0CF91E3A" w14:textId="0F518617" w:rsidR="00A837DE" w:rsidRPr="00E96597" w:rsidRDefault="00A837DE" w:rsidP="00A837DE">
            <w:pPr>
              <w:pStyle w:val="ListParagraph"/>
              <w:numPr>
                <w:ilvl w:val="0"/>
                <w:numId w:val="9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存储：</w:t>
            </w:r>
            <w:r>
              <w:rPr>
                <w:sz w:val="18"/>
                <w:szCs w:val="18"/>
              </w:rPr>
              <w:t>3</w:t>
            </w:r>
            <w:r w:rsidRPr="00E96597">
              <w:rPr>
                <w:sz w:val="18"/>
                <w:szCs w:val="18"/>
              </w:rPr>
              <w:t>00G</w:t>
            </w:r>
            <w:r w:rsidR="00611DD0">
              <w:rPr>
                <w:sz w:val="18"/>
                <w:szCs w:val="18"/>
              </w:rPr>
              <w:t xml:space="preserve"> 7.2</w:t>
            </w:r>
            <w:r>
              <w:rPr>
                <w:sz w:val="18"/>
                <w:szCs w:val="18"/>
              </w:rPr>
              <w:t>K RPM</w:t>
            </w:r>
          </w:p>
          <w:p w14:paraId="4C0951AA" w14:textId="34E4FDB5" w:rsidR="00A837DE" w:rsidRPr="00E96597" w:rsidRDefault="00A837DE" w:rsidP="00A837DE">
            <w:pPr>
              <w:pStyle w:val="ListParagraph"/>
              <w:numPr>
                <w:ilvl w:val="0"/>
                <w:numId w:val="9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网络：</w:t>
            </w:r>
            <w:r w:rsidRPr="00E96597">
              <w:rPr>
                <w:sz w:val="18"/>
                <w:szCs w:val="18"/>
              </w:rPr>
              <w:t>10</w:t>
            </w:r>
            <w:r>
              <w:rPr>
                <w:sz w:val="18"/>
                <w:szCs w:val="18"/>
              </w:rPr>
              <w:t>00</w:t>
            </w:r>
            <w:r w:rsidR="004A4924">
              <w:rPr>
                <w:sz w:val="18"/>
                <w:szCs w:val="18"/>
              </w:rPr>
              <w:t>Mbps*2</w:t>
            </w:r>
          </w:p>
          <w:p w14:paraId="536C97AD" w14:textId="77777777" w:rsidR="00FE57F8" w:rsidRDefault="00A837DE" w:rsidP="00A837DE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鼠标</w:t>
            </w:r>
            <w:r w:rsidRPr="00E96597">
              <w:rPr>
                <w:rFonts w:hint="eastAsia"/>
                <w:sz w:val="18"/>
                <w:szCs w:val="18"/>
              </w:rPr>
              <w:t>/</w:t>
            </w:r>
            <w:r w:rsidRPr="00E96597">
              <w:rPr>
                <w:sz w:val="18"/>
                <w:szCs w:val="18"/>
              </w:rPr>
              <w:t>键盘</w:t>
            </w:r>
          </w:p>
          <w:p w14:paraId="1ABECC02" w14:textId="0803A822" w:rsidR="001D1E6A" w:rsidRPr="00E96597" w:rsidRDefault="00A837DE" w:rsidP="00A837DE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显示器</w:t>
            </w:r>
            <w:r w:rsidR="001D1E6A" w:rsidRPr="00E96597">
              <w:rPr>
                <w:sz w:val="18"/>
                <w:szCs w:val="18"/>
              </w:rPr>
              <w:t>1920* 1080, 27</w:t>
            </w:r>
            <w:r w:rsidR="001D1E6A" w:rsidRPr="00E96597">
              <w:rPr>
                <w:rFonts w:hint="eastAsia"/>
                <w:sz w:val="18"/>
                <w:szCs w:val="18"/>
              </w:rPr>
              <w:t>英寸显示器（推荐</w:t>
            </w:r>
            <w:r w:rsidR="001D1E6A" w:rsidRPr="00E96597">
              <w:rPr>
                <w:sz w:val="18"/>
                <w:szCs w:val="18"/>
              </w:rPr>
              <w:t>）</w:t>
            </w:r>
          </w:p>
        </w:tc>
        <w:tc>
          <w:tcPr>
            <w:tcW w:w="1430" w:type="dxa"/>
          </w:tcPr>
          <w:p w14:paraId="24A537A1" w14:textId="77777777" w:rsidR="001D1E6A" w:rsidRPr="00E96597" w:rsidRDefault="001D1E6A" w:rsidP="001D1E6A">
            <w:pPr>
              <w:rPr>
                <w:sz w:val="18"/>
                <w:szCs w:val="18"/>
              </w:rPr>
            </w:pPr>
            <w:r w:rsidRPr="00E96597">
              <w:rPr>
                <w:sz w:val="18"/>
                <w:szCs w:val="18"/>
              </w:rPr>
              <w:t>Windows® 7 SP1</w:t>
            </w:r>
            <w:r w:rsidRPr="00E96597">
              <w:rPr>
                <w:rFonts w:hint="eastAsia"/>
                <w:sz w:val="18"/>
                <w:szCs w:val="18"/>
              </w:rPr>
              <w:t>或</w:t>
            </w:r>
            <w:r w:rsidRPr="00E96597">
              <w:rPr>
                <w:sz w:val="18"/>
                <w:szCs w:val="18"/>
              </w:rPr>
              <w:t>以上</w:t>
            </w:r>
          </w:p>
        </w:tc>
        <w:tc>
          <w:tcPr>
            <w:tcW w:w="1667" w:type="dxa"/>
          </w:tcPr>
          <w:p w14:paraId="7153D93A" w14:textId="77777777" w:rsidR="001D1E6A" w:rsidRPr="00E96597" w:rsidRDefault="0016759B" w:rsidP="001D1E6A">
            <w:p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同</w:t>
            </w:r>
            <w:r w:rsidRPr="00E96597">
              <w:rPr>
                <w:sz w:val="18"/>
                <w:szCs w:val="18"/>
              </w:rPr>
              <w:t>需要使用的客户端数量</w:t>
            </w:r>
          </w:p>
        </w:tc>
      </w:tr>
      <w:tr w:rsidR="001D1E6A" w14:paraId="75D7387B" w14:textId="77777777" w:rsidTr="00FE22D1">
        <w:tc>
          <w:tcPr>
            <w:tcW w:w="1615" w:type="dxa"/>
          </w:tcPr>
          <w:p w14:paraId="716612E7" w14:textId="77777777" w:rsidR="001D1E6A" w:rsidRPr="00E96597" w:rsidRDefault="001D1E6A" w:rsidP="001D1E6A">
            <w:pPr>
              <w:rPr>
                <w:sz w:val="18"/>
                <w:szCs w:val="18"/>
              </w:rPr>
            </w:pPr>
            <w:r w:rsidRPr="00E96597">
              <w:rPr>
                <w:sz w:val="18"/>
                <w:szCs w:val="18"/>
              </w:rPr>
              <w:t>BPS</w:t>
            </w:r>
            <w:r w:rsidRPr="00E96597">
              <w:rPr>
                <w:sz w:val="18"/>
                <w:szCs w:val="18"/>
              </w:rPr>
              <w:t>移动应用</w:t>
            </w:r>
          </w:p>
        </w:tc>
        <w:tc>
          <w:tcPr>
            <w:tcW w:w="3918" w:type="dxa"/>
          </w:tcPr>
          <w:p w14:paraId="73F00A12" w14:textId="77777777" w:rsidR="001D1E6A" w:rsidRPr="00E96597" w:rsidRDefault="00080F16" w:rsidP="001D1E6A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智能</w:t>
            </w:r>
            <w:r w:rsidRPr="00E96597">
              <w:rPr>
                <w:sz w:val="18"/>
                <w:szCs w:val="18"/>
              </w:rPr>
              <w:t>手机</w:t>
            </w:r>
          </w:p>
          <w:p w14:paraId="5ABF52F1" w14:textId="77777777" w:rsidR="009135DA" w:rsidRPr="00E96597" w:rsidRDefault="009135DA" w:rsidP="001D1E6A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支持</w:t>
            </w:r>
            <w:r w:rsidRPr="00E96597">
              <w:rPr>
                <w:sz w:val="18"/>
                <w:szCs w:val="18"/>
              </w:rPr>
              <w:t>4G</w:t>
            </w:r>
            <w:r w:rsidR="007952A8" w:rsidRPr="00E96597">
              <w:rPr>
                <w:rFonts w:hint="eastAsia"/>
                <w:sz w:val="18"/>
                <w:szCs w:val="18"/>
              </w:rPr>
              <w:t>网络</w:t>
            </w:r>
            <w:r w:rsidR="001969A1" w:rsidRPr="00E96597">
              <w:rPr>
                <w:rFonts w:hint="eastAsia"/>
                <w:sz w:val="18"/>
                <w:szCs w:val="18"/>
              </w:rPr>
              <w:t>访问</w:t>
            </w:r>
          </w:p>
        </w:tc>
        <w:tc>
          <w:tcPr>
            <w:tcW w:w="1430" w:type="dxa"/>
          </w:tcPr>
          <w:p w14:paraId="78DDD1DF" w14:textId="77777777" w:rsidR="001D1E6A" w:rsidRPr="00E96597" w:rsidRDefault="00695E91" w:rsidP="001D1E6A">
            <w:p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安卓</w:t>
            </w:r>
            <w:r w:rsidRPr="00E96597">
              <w:rPr>
                <w:rFonts w:hint="eastAsia"/>
                <w:sz w:val="18"/>
                <w:szCs w:val="18"/>
              </w:rPr>
              <w:t>4.0</w:t>
            </w:r>
            <w:r w:rsidRPr="00E96597">
              <w:rPr>
                <w:rFonts w:hint="eastAsia"/>
                <w:sz w:val="18"/>
                <w:szCs w:val="18"/>
              </w:rPr>
              <w:t>或</w:t>
            </w:r>
            <w:r w:rsidRPr="00E96597">
              <w:rPr>
                <w:sz w:val="18"/>
                <w:szCs w:val="18"/>
              </w:rPr>
              <w:t>以上</w:t>
            </w:r>
          </w:p>
        </w:tc>
        <w:tc>
          <w:tcPr>
            <w:tcW w:w="1667" w:type="dxa"/>
          </w:tcPr>
          <w:p w14:paraId="70C94E8C" w14:textId="77777777" w:rsidR="001D1E6A" w:rsidRPr="00E96597" w:rsidRDefault="001E51B6" w:rsidP="001D1E6A">
            <w:p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同</w:t>
            </w:r>
            <w:r w:rsidRPr="00E96597">
              <w:rPr>
                <w:sz w:val="18"/>
                <w:szCs w:val="18"/>
              </w:rPr>
              <w:t>需要使用的移动终端</w:t>
            </w:r>
          </w:p>
        </w:tc>
      </w:tr>
      <w:tr w:rsidR="00666AEB" w14:paraId="1977DA6D" w14:textId="77777777" w:rsidTr="00FE22D1">
        <w:tc>
          <w:tcPr>
            <w:tcW w:w="1615" w:type="dxa"/>
          </w:tcPr>
          <w:p w14:paraId="5C9ECEFA" w14:textId="77777777" w:rsidR="00666AEB" w:rsidRPr="00E96597" w:rsidRDefault="001F5096" w:rsidP="001D1E6A">
            <w:p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网络</w:t>
            </w:r>
          </w:p>
        </w:tc>
        <w:tc>
          <w:tcPr>
            <w:tcW w:w="3918" w:type="dxa"/>
          </w:tcPr>
          <w:p w14:paraId="5377363E" w14:textId="77777777" w:rsidR="00666AEB" w:rsidRPr="00E96597" w:rsidRDefault="006452B8" w:rsidP="001D1E6A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E96597">
              <w:rPr>
                <w:rFonts w:hint="eastAsia"/>
                <w:sz w:val="18"/>
                <w:szCs w:val="18"/>
              </w:rPr>
              <w:t>桌面</w:t>
            </w:r>
            <w:r w:rsidRPr="00E96597">
              <w:rPr>
                <w:sz w:val="18"/>
                <w:szCs w:val="18"/>
              </w:rPr>
              <w:t>应用</w:t>
            </w:r>
            <w:r w:rsidRPr="00E96597">
              <w:rPr>
                <w:rFonts w:hint="eastAsia"/>
                <w:sz w:val="18"/>
                <w:szCs w:val="18"/>
              </w:rPr>
              <w:t>客户端与</w:t>
            </w:r>
            <w:r w:rsidR="00E74698" w:rsidRPr="00E96597">
              <w:rPr>
                <w:rFonts w:hint="eastAsia"/>
                <w:sz w:val="18"/>
                <w:szCs w:val="18"/>
              </w:rPr>
              <w:t>B</w:t>
            </w:r>
            <w:r w:rsidR="00E74698" w:rsidRPr="00E96597">
              <w:rPr>
                <w:sz w:val="18"/>
                <w:szCs w:val="18"/>
              </w:rPr>
              <w:t>PS</w:t>
            </w:r>
            <w:r w:rsidRPr="00E96597">
              <w:rPr>
                <w:sz w:val="18"/>
                <w:szCs w:val="18"/>
              </w:rPr>
              <w:t>服务器</w:t>
            </w:r>
            <w:r w:rsidR="00741C6C" w:rsidRPr="00E96597">
              <w:rPr>
                <w:rFonts w:hint="eastAsia"/>
                <w:sz w:val="18"/>
                <w:szCs w:val="18"/>
              </w:rPr>
              <w:t>之间</w:t>
            </w:r>
            <w:r w:rsidR="00963982" w:rsidRPr="00E96597">
              <w:rPr>
                <w:sz w:val="18"/>
                <w:szCs w:val="18"/>
              </w:rPr>
              <w:t>网络带宽不小</w:t>
            </w:r>
            <w:r w:rsidR="00963982" w:rsidRPr="00E96597">
              <w:rPr>
                <w:rFonts w:hint="eastAsia"/>
                <w:sz w:val="18"/>
                <w:szCs w:val="18"/>
              </w:rPr>
              <w:t>于</w:t>
            </w:r>
            <w:r w:rsidR="00963982" w:rsidRPr="00E96597">
              <w:rPr>
                <w:sz w:val="18"/>
                <w:szCs w:val="18"/>
              </w:rPr>
              <w:t>10Mbps</w:t>
            </w:r>
          </w:p>
          <w:p w14:paraId="1F68D82B" w14:textId="07BD024E" w:rsidR="00963982" w:rsidRPr="00E96597" w:rsidRDefault="001D6EA5" w:rsidP="001D1E6A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ins w:id="397" w:author="Sun, Horace (CH01)" w:date="2017-03-29T16:13:00Z">
              <w:r>
                <w:rPr>
                  <w:rFonts w:hint="eastAsia"/>
                  <w:sz w:val="18"/>
                  <w:szCs w:val="18"/>
                </w:rPr>
                <w:t>物联</w:t>
              </w:r>
            </w:ins>
            <w:del w:id="398" w:author="Sun, Horace (CH01)" w:date="2017-03-29T16:13:00Z">
              <w:r w:rsidR="00963982" w:rsidRPr="00E96597" w:rsidDel="001D6EA5">
                <w:rPr>
                  <w:rFonts w:hint="eastAsia"/>
                  <w:sz w:val="18"/>
                  <w:szCs w:val="18"/>
                </w:rPr>
                <w:delText>数据</w:delText>
              </w:r>
            </w:del>
            <w:del w:id="399" w:author="Sun, Horace (CH01)" w:date="2017-03-29T16:12:00Z">
              <w:r w:rsidR="00963982" w:rsidRPr="00E96597" w:rsidDel="001D6EA5">
                <w:rPr>
                  <w:rFonts w:hint="eastAsia"/>
                  <w:sz w:val="18"/>
                  <w:szCs w:val="18"/>
                </w:rPr>
                <w:delText>采集</w:delText>
              </w:r>
            </w:del>
            <w:r w:rsidR="00963982" w:rsidRPr="00E96597">
              <w:rPr>
                <w:sz w:val="18"/>
                <w:szCs w:val="18"/>
              </w:rPr>
              <w:t>网关与</w:t>
            </w:r>
            <w:r w:rsidR="00264613" w:rsidRPr="00E96597">
              <w:rPr>
                <w:rFonts w:hint="eastAsia"/>
                <w:sz w:val="18"/>
                <w:szCs w:val="18"/>
              </w:rPr>
              <w:t>B</w:t>
            </w:r>
            <w:r w:rsidR="002640EF" w:rsidRPr="00E96597">
              <w:rPr>
                <w:sz w:val="18"/>
                <w:szCs w:val="18"/>
              </w:rPr>
              <w:t>P</w:t>
            </w:r>
            <w:r w:rsidR="00264613" w:rsidRPr="00E96597">
              <w:rPr>
                <w:sz w:val="18"/>
                <w:szCs w:val="18"/>
              </w:rPr>
              <w:t>S</w:t>
            </w:r>
            <w:r w:rsidR="00963982" w:rsidRPr="00E96597">
              <w:rPr>
                <w:sz w:val="18"/>
                <w:szCs w:val="18"/>
              </w:rPr>
              <w:t>服务器之间网络带宽不</w:t>
            </w:r>
            <w:r w:rsidR="00963982" w:rsidRPr="00E96597">
              <w:rPr>
                <w:rFonts w:hint="eastAsia"/>
                <w:sz w:val="18"/>
                <w:szCs w:val="18"/>
              </w:rPr>
              <w:t>小</w:t>
            </w:r>
            <w:r w:rsidR="00963982" w:rsidRPr="00E96597">
              <w:rPr>
                <w:sz w:val="18"/>
                <w:szCs w:val="18"/>
              </w:rPr>
              <w:t>于</w:t>
            </w:r>
            <w:r w:rsidR="008E672D" w:rsidRPr="00E96597">
              <w:rPr>
                <w:rFonts w:hint="eastAsia"/>
                <w:sz w:val="18"/>
                <w:szCs w:val="18"/>
              </w:rPr>
              <w:t>1</w:t>
            </w:r>
            <w:r w:rsidR="008E672D" w:rsidRPr="00E96597">
              <w:rPr>
                <w:sz w:val="18"/>
                <w:szCs w:val="18"/>
              </w:rPr>
              <w:t>0Mbps</w:t>
            </w:r>
          </w:p>
        </w:tc>
        <w:tc>
          <w:tcPr>
            <w:tcW w:w="1430" w:type="dxa"/>
          </w:tcPr>
          <w:p w14:paraId="1439B5D3" w14:textId="77777777" w:rsidR="00666AEB" w:rsidRPr="00E96597" w:rsidRDefault="00666AEB" w:rsidP="001D1E6A">
            <w:pPr>
              <w:rPr>
                <w:sz w:val="18"/>
                <w:szCs w:val="18"/>
              </w:rPr>
            </w:pPr>
          </w:p>
        </w:tc>
        <w:tc>
          <w:tcPr>
            <w:tcW w:w="1667" w:type="dxa"/>
          </w:tcPr>
          <w:p w14:paraId="05012F15" w14:textId="77777777" w:rsidR="00666AEB" w:rsidRPr="00E96597" w:rsidRDefault="00666AEB" w:rsidP="001D1E6A">
            <w:pPr>
              <w:rPr>
                <w:sz w:val="18"/>
                <w:szCs w:val="18"/>
              </w:rPr>
            </w:pPr>
          </w:p>
        </w:tc>
      </w:tr>
      <w:tr w:rsidR="00BD41BC" w14:paraId="19D9B015" w14:textId="77777777" w:rsidTr="00FE22D1">
        <w:tc>
          <w:tcPr>
            <w:tcW w:w="1615" w:type="dxa"/>
          </w:tcPr>
          <w:p w14:paraId="26033801" w14:textId="77777777" w:rsidR="00BD41BC" w:rsidRPr="0073446F" w:rsidRDefault="00BD41BC" w:rsidP="001D1E6A">
            <w:pPr>
              <w:rPr>
                <w:sz w:val="18"/>
                <w:szCs w:val="18"/>
              </w:rPr>
            </w:pPr>
            <w:r w:rsidRPr="0073446F">
              <w:rPr>
                <w:rFonts w:hint="eastAsia"/>
                <w:sz w:val="18"/>
                <w:szCs w:val="18"/>
              </w:rPr>
              <w:t>路由器</w:t>
            </w:r>
          </w:p>
        </w:tc>
        <w:tc>
          <w:tcPr>
            <w:tcW w:w="3918" w:type="dxa"/>
          </w:tcPr>
          <w:p w14:paraId="7BD29D87" w14:textId="77777777" w:rsidR="00BD41BC" w:rsidRDefault="007A1D4F" w:rsidP="001D1E6A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73446F">
              <w:rPr>
                <w:rFonts w:hint="eastAsia"/>
                <w:sz w:val="18"/>
                <w:szCs w:val="18"/>
              </w:rPr>
              <w:t>D-Link</w:t>
            </w:r>
            <w:r w:rsidRPr="0073446F">
              <w:rPr>
                <w:sz w:val="18"/>
                <w:szCs w:val="18"/>
              </w:rPr>
              <w:t xml:space="preserve"> D</w:t>
            </w:r>
            <w:r w:rsidRPr="0073446F">
              <w:rPr>
                <w:rFonts w:hint="eastAsia"/>
                <w:sz w:val="18"/>
                <w:szCs w:val="18"/>
              </w:rPr>
              <w:t>I</w:t>
            </w:r>
            <w:r w:rsidRPr="0073446F">
              <w:rPr>
                <w:sz w:val="18"/>
                <w:szCs w:val="18"/>
              </w:rPr>
              <w:t>-7100</w:t>
            </w:r>
            <w:r w:rsidRPr="0073446F">
              <w:rPr>
                <w:rFonts w:hint="eastAsia"/>
                <w:sz w:val="18"/>
                <w:szCs w:val="18"/>
              </w:rPr>
              <w:t>或</w:t>
            </w:r>
            <w:r w:rsidRPr="0073446F">
              <w:rPr>
                <w:sz w:val="18"/>
                <w:szCs w:val="18"/>
              </w:rPr>
              <w:t>同等配置</w:t>
            </w:r>
          </w:p>
          <w:p w14:paraId="64883EE0" w14:textId="59F23ABA" w:rsidR="009A3180" w:rsidRPr="0073446F" w:rsidRDefault="009A3180" w:rsidP="001D1E6A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832241">
              <w:rPr>
                <w:rFonts w:hint="eastAsia"/>
                <w:sz w:val="18"/>
                <w:szCs w:val="18"/>
              </w:rPr>
              <w:t>路由器需要支持端口映射功能</w:t>
            </w:r>
          </w:p>
        </w:tc>
        <w:tc>
          <w:tcPr>
            <w:tcW w:w="1430" w:type="dxa"/>
          </w:tcPr>
          <w:p w14:paraId="59E10046" w14:textId="77777777" w:rsidR="00BD41BC" w:rsidRPr="00E96597" w:rsidRDefault="00BD41BC" w:rsidP="001D1E6A">
            <w:pPr>
              <w:rPr>
                <w:sz w:val="18"/>
                <w:szCs w:val="18"/>
              </w:rPr>
            </w:pPr>
          </w:p>
        </w:tc>
        <w:tc>
          <w:tcPr>
            <w:tcW w:w="1667" w:type="dxa"/>
          </w:tcPr>
          <w:p w14:paraId="27D462A9" w14:textId="77777777" w:rsidR="00BD41BC" w:rsidRPr="00E96597" w:rsidRDefault="00BD41BC" w:rsidP="001D1E6A">
            <w:pPr>
              <w:rPr>
                <w:sz w:val="18"/>
                <w:szCs w:val="18"/>
              </w:rPr>
            </w:pPr>
          </w:p>
        </w:tc>
      </w:tr>
    </w:tbl>
    <w:p w14:paraId="4F44E26E" w14:textId="77777777" w:rsidR="00DD28CE" w:rsidRDefault="009B0AD4" w:rsidP="00D93095">
      <w:pPr>
        <w:pStyle w:val="Heading2"/>
        <w:spacing w:before="360"/>
        <w:rPr>
          <w:rFonts w:ascii="黑体" w:eastAsia="黑体" w:hAnsi="黑体"/>
          <w:b/>
          <w:color w:val="auto"/>
        </w:rPr>
      </w:pPr>
      <w:bookmarkStart w:id="400" w:name="_Toc478567407"/>
      <w:r>
        <w:rPr>
          <w:rFonts w:ascii="黑体" w:eastAsia="黑体" w:hAnsi="黑体"/>
          <w:b/>
          <w:color w:val="auto"/>
        </w:rPr>
        <w:t>6.4</w:t>
      </w:r>
      <w:r w:rsidR="00DD28CE" w:rsidRPr="005E5ED7">
        <w:rPr>
          <w:rFonts w:ascii="黑体" w:eastAsia="黑体" w:hAnsi="黑体" w:hint="eastAsia"/>
          <w:b/>
          <w:color w:val="auto"/>
        </w:rPr>
        <w:t>网络规划</w:t>
      </w:r>
      <w:bookmarkEnd w:id="400"/>
    </w:p>
    <w:p w14:paraId="20AF76C5" w14:textId="56AEB80F" w:rsidR="00695340" w:rsidRDefault="00DD28CE" w:rsidP="00FF0468">
      <w:pPr>
        <w:ind w:firstLine="360"/>
      </w:pPr>
      <w:r>
        <w:rPr>
          <w:rFonts w:hint="eastAsia"/>
        </w:rPr>
        <w:t>根据</w:t>
      </w:r>
      <w:r>
        <w:t>实际情况，</w:t>
      </w:r>
      <w:r>
        <w:t>BPS</w:t>
      </w:r>
      <w:r>
        <w:rPr>
          <w:rFonts w:hint="eastAsia"/>
        </w:rPr>
        <w:t>服务器</w:t>
      </w:r>
      <w:r>
        <w:t>、</w:t>
      </w:r>
      <w:ins w:id="401" w:author="Sun, Horace (CH01)" w:date="2017-03-29T16:13:00Z">
        <w:r w:rsidR="00A32555">
          <w:rPr>
            <w:rFonts w:hint="eastAsia"/>
          </w:rPr>
          <w:t>物联</w:t>
        </w:r>
      </w:ins>
      <w:del w:id="402" w:author="Sun, Horace (CH01)" w:date="2017-03-29T16:13:00Z">
        <w:r w:rsidDel="00A32555">
          <w:delText>数据采集</w:delText>
        </w:r>
      </w:del>
      <w:r>
        <w:t>网关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>PS</w:t>
      </w:r>
      <w:r>
        <w:t>桌面应用客户端等需要</w:t>
      </w:r>
      <w:r>
        <w:rPr>
          <w:rFonts w:hint="eastAsia"/>
        </w:rPr>
        <w:t>分配</w:t>
      </w:r>
      <w:r>
        <w:t>不同的</w:t>
      </w:r>
      <w:r>
        <w:t>IP</w:t>
      </w:r>
      <w:r>
        <w:t>地址</w:t>
      </w:r>
      <w:r>
        <w:rPr>
          <w:rFonts w:hint="eastAsia"/>
        </w:rPr>
        <w:t>或进行</w:t>
      </w:r>
      <w:r>
        <w:t>相关网络参数配置</w:t>
      </w:r>
      <w:r>
        <w:rPr>
          <w:rFonts w:hint="eastAsia"/>
        </w:rPr>
        <w:t>（</w:t>
      </w:r>
      <w:r>
        <w:t>路由器</w:t>
      </w:r>
      <w:r>
        <w:rPr>
          <w:rFonts w:hint="eastAsia"/>
        </w:rPr>
        <w:t>、</w:t>
      </w:r>
      <w:r>
        <w:t>网关等）</w:t>
      </w:r>
      <w:r>
        <w:rPr>
          <w:rFonts w:hint="eastAsia"/>
        </w:rPr>
        <w:t>，具体详情参数</w:t>
      </w:r>
      <w:r>
        <w:t>配置请</w:t>
      </w:r>
      <w:r>
        <w:rPr>
          <w:rFonts w:hint="eastAsia"/>
        </w:rPr>
        <w:t>联系</w:t>
      </w:r>
      <w:r>
        <w:t>您的</w:t>
      </w:r>
      <w:r>
        <w:t>IT</w:t>
      </w:r>
      <w:r>
        <w:t>部门</w:t>
      </w:r>
      <w:r>
        <w:rPr>
          <w:rFonts w:hint="eastAsia"/>
        </w:rPr>
        <w:t>，</w:t>
      </w:r>
      <w:r>
        <w:t>以获得</w:t>
      </w:r>
      <w:r>
        <w:rPr>
          <w:rFonts w:hint="eastAsia"/>
        </w:rPr>
        <w:t>最佳方案。</w:t>
      </w:r>
      <w:r w:rsidR="0022067B">
        <w:rPr>
          <w:rFonts w:hint="eastAsia"/>
        </w:rPr>
        <w:t>以下</w:t>
      </w:r>
      <w:r w:rsidR="0022067B">
        <w:t>为</w:t>
      </w:r>
      <w:r w:rsidR="00695340">
        <w:rPr>
          <w:rFonts w:hint="eastAsia"/>
        </w:rPr>
        <w:t>系统</w:t>
      </w:r>
      <w:r w:rsidR="00695340">
        <w:t>所需的网络参数列表：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4231"/>
      </w:tblGrid>
      <w:tr w:rsidR="00AD5899" w14:paraId="4D603009" w14:textId="77777777" w:rsidTr="00C2430B">
        <w:tc>
          <w:tcPr>
            <w:tcW w:w="2157" w:type="dxa"/>
            <w:shd w:val="clear" w:color="auto" w:fill="F2F2F2" w:themeFill="background1" w:themeFillShade="F2"/>
          </w:tcPr>
          <w:p w14:paraId="066C311F" w14:textId="77777777" w:rsidR="00AD5899" w:rsidRPr="00464C7C" w:rsidRDefault="00AD5899" w:rsidP="005A4052">
            <w:pPr>
              <w:jc w:val="center"/>
              <w:rPr>
                <w:rFonts w:ascii="宋体" w:eastAsia="宋体" w:hAnsi="宋体"/>
                <w:b/>
                <w:sz w:val="18"/>
              </w:rPr>
            </w:pPr>
            <w:r w:rsidRPr="00464C7C">
              <w:rPr>
                <w:rFonts w:ascii="宋体" w:eastAsia="宋体" w:hAnsi="宋体" w:hint="eastAsia"/>
                <w:b/>
                <w:sz w:val="18"/>
              </w:rPr>
              <w:t>模块名称</w:t>
            </w:r>
          </w:p>
        </w:tc>
        <w:tc>
          <w:tcPr>
            <w:tcW w:w="2157" w:type="dxa"/>
            <w:shd w:val="clear" w:color="auto" w:fill="F2F2F2" w:themeFill="background1" w:themeFillShade="F2"/>
          </w:tcPr>
          <w:p w14:paraId="7FA525A9" w14:textId="77777777" w:rsidR="00AD5899" w:rsidRPr="00464C7C" w:rsidRDefault="00AD5899" w:rsidP="005A4052">
            <w:pPr>
              <w:jc w:val="center"/>
              <w:rPr>
                <w:rFonts w:ascii="宋体" w:eastAsia="宋体" w:hAnsi="宋体"/>
                <w:b/>
                <w:sz w:val="18"/>
              </w:rPr>
            </w:pPr>
            <w:r w:rsidRPr="00464C7C">
              <w:rPr>
                <w:rFonts w:ascii="宋体" w:eastAsia="宋体" w:hAnsi="宋体" w:hint="eastAsia"/>
                <w:b/>
                <w:sz w:val="18"/>
              </w:rPr>
              <w:t>所需参数</w:t>
            </w:r>
            <w:r w:rsidRPr="00464C7C">
              <w:rPr>
                <w:rFonts w:ascii="宋体" w:eastAsia="宋体" w:hAnsi="宋体"/>
                <w:b/>
                <w:sz w:val="18"/>
              </w:rPr>
              <w:t>类型</w:t>
            </w:r>
          </w:p>
        </w:tc>
        <w:tc>
          <w:tcPr>
            <w:tcW w:w="4231" w:type="dxa"/>
            <w:shd w:val="clear" w:color="auto" w:fill="F2F2F2" w:themeFill="background1" w:themeFillShade="F2"/>
          </w:tcPr>
          <w:p w14:paraId="7DA2B575" w14:textId="77777777" w:rsidR="00AD5899" w:rsidRPr="00464C7C" w:rsidRDefault="00AD5899" w:rsidP="005A4052">
            <w:pPr>
              <w:jc w:val="center"/>
              <w:rPr>
                <w:rFonts w:ascii="宋体" w:eastAsia="宋体" w:hAnsi="宋体"/>
                <w:b/>
                <w:sz w:val="18"/>
              </w:rPr>
            </w:pPr>
            <w:r w:rsidRPr="00464C7C">
              <w:rPr>
                <w:rFonts w:ascii="宋体" w:eastAsia="宋体" w:hAnsi="宋体" w:hint="eastAsia"/>
                <w:b/>
                <w:sz w:val="18"/>
              </w:rPr>
              <w:t>所需参数</w:t>
            </w:r>
            <w:r w:rsidRPr="00464C7C">
              <w:rPr>
                <w:rFonts w:ascii="宋体" w:eastAsia="宋体" w:hAnsi="宋体"/>
                <w:b/>
                <w:sz w:val="18"/>
              </w:rPr>
              <w:t>说明</w:t>
            </w:r>
          </w:p>
        </w:tc>
      </w:tr>
      <w:tr w:rsidR="00437F5A" w14:paraId="2B2130AF" w14:textId="77777777" w:rsidTr="00C2430B">
        <w:tc>
          <w:tcPr>
            <w:tcW w:w="2157" w:type="dxa"/>
          </w:tcPr>
          <w:p w14:paraId="7DD9C52A" w14:textId="6D7AC669" w:rsidR="00437F5A" w:rsidRPr="00FC05D6" w:rsidRDefault="00437F5A" w:rsidP="00862546">
            <w:pPr>
              <w:rPr>
                <w:rFonts w:ascii="宋体" w:eastAsia="宋体" w:hAnsi="宋体"/>
                <w:sz w:val="18"/>
                <w:szCs w:val="20"/>
              </w:rPr>
            </w:pPr>
            <w:r>
              <w:rPr>
                <w:rFonts w:ascii="宋体" w:eastAsia="宋体" w:hAnsi="宋体" w:hint="eastAsia"/>
                <w:sz w:val="18"/>
                <w:szCs w:val="20"/>
              </w:rPr>
              <w:t>路由</w:t>
            </w:r>
            <w:r>
              <w:rPr>
                <w:rFonts w:ascii="宋体" w:eastAsia="宋体" w:hAnsi="宋体"/>
                <w:sz w:val="18"/>
                <w:szCs w:val="20"/>
              </w:rPr>
              <w:t>器</w:t>
            </w:r>
          </w:p>
        </w:tc>
        <w:tc>
          <w:tcPr>
            <w:tcW w:w="2157" w:type="dxa"/>
          </w:tcPr>
          <w:p w14:paraId="266DD1E6" w14:textId="77F5407E" w:rsidR="00437F5A" w:rsidRPr="00FC05D6" w:rsidRDefault="00AC4588" w:rsidP="00862546">
            <w:pPr>
              <w:rPr>
                <w:rFonts w:ascii="宋体" w:eastAsia="宋体" w:hAnsi="宋体"/>
                <w:sz w:val="18"/>
                <w:szCs w:val="20"/>
              </w:rPr>
            </w:pPr>
            <w:r>
              <w:rPr>
                <w:rFonts w:ascii="宋体" w:eastAsia="宋体" w:hAnsi="宋体" w:hint="eastAsia"/>
                <w:sz w:val="18"/>
                <w:szCs w:val="20"/>
              </w:rPr>
              <w:t>公网</w:t>
            </w:r>
            <w:r w:rsidR="006A4107">
              <w:rPr>
                <w:rFonts w:ascii="宋体" w:eastAsia="宋体" w:hAnsi="宋体" w:hint="eastAsia"/>
                <w:sz w:val="18"/>
                <w:szCs w:val="20"/>
              </w:rPr>
              <w:t>静态</w:t>
            </w:r>
            <w:r>
              <w:rPr>
                <w:rFonts w:ascii="宋体" w:eastAsia="宋体" w:hAnsi="宋体"/>
                <w:sz w:val="18"/>
                <w:szCs w:val="20"/>
              </w:rPr>
              <w:t>IP</w:t>
            </w:r>
            <w:r>
              <w:rPr>
                <w:rFonts w:ascii="宋体" w:eastAsia="宋体" w:hAnsi="宋体" w:hint="eastAsia"/>
                <w:sz w:val="18"/>
                <w:szCs w:val="20"/>
              </w:rPr>
              <w:t>地址</w:t>
            </w:r>
          </w:p>
        </w:tc>
        <w:tc>
          <w:tcPr>
            <w:tcW w:w="4231" w:type="dxa"/>
          </w:tcPr>
          <w:p w14:paraId="5E1A1EEC" w14:textId="3E16050C" w:rsidR="00437F5A" w:rsidRPr="00FC05D6" w:rsidRDefault="005F1A2C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E8582B">
              <w:rPr>
                <w:rFonts w:hint="eastAsia"/>
                <w:sz w:val="18"/>
              </w:rPr>
              <w:t>具有可以在互联网被直接访问的静态公网</w:t>
            </w:r>
            <w:r w:rsidRPr="00E8582B">
              <w:rPr>
                <w:rFonts w:hint="eastAsia"/>
                <w:sz w:val="18"/>
              </w:rPr>
              <w:t>IP</w:t>
            </w:r>
            <w:r w:rsidRPr="00E8582B">
              <w:rPr>
                <w:rFonts w:hint="eastAsia"/>
                <w:sz w:val="18"/>
              </w:rPr>
              <w:t>地址，</w:t>
            </w:r>
            <w:r w:rsidRPr="00E8582B">
              <w:rPr>
                <w:rFonts w:hint="eastAsia"/>
                <w:sz w:val="18"/>
              </w:rPr>
              <w:t>HTTP</w:t>
            </w:r>
            <w:r w:rsidRPr="00E8582B">
              <w:rPr>
                <w:sz w:val="18"/>
              </w:rPr>
              <w:t>S</w:t>
            </w:r>
            <w:r w:rsidRPr="00E8582B">
              <w:rPr>
                <w:rFonts w:hint="eastAsia"/>
                <w:sz w:val="18"/>
              </w:rPr>
              <w:t>（</w:t>
            </w:r>
            <w:r w:rsidRPr="00E8582B">
              <w:rPr>
                <w:rFonts w:hint="eastAsia"/>
                <w:sz w:val="18"/>
              </w:rPr>
              <w:t>443</w:t>
            </w:r>
            <w:r w:rsidRPr="00E8582B">
              <w:rPr>
                <w:rFonts w:hint="eastAsia"/>
                <w:sz w:val="18"/>
              </w:rPr>
              <w:t>端口）可以被访问</w:t>
            </w:r>
          </w:p>
        </w:tc>
      </w:tr>
      <w:tr w:rsidR="00AD5899" w14:paraId="27D87F71" w14:textId="77777777" w:rsidTr="00C2430B">
        <w:tc>
          <w:tcPr>
            <w:tcW w:w="2157" w:type="dxa"/>
          </w:tcPr>
          <w:p w14:paraId="7E1F9B63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/>
                <w:sz w:val="18"/>
                <w:szCs w:val="20"/>
              </w:rPr>
              <w:t>BPS服务器</w:t>
            </w:r>
          </w:p>
        </w:tc>
        <w:tc>
          <w:tcPr>
            <w:tcW w:w="2157" w:type="dxa"/>
          </w:tcPr>
          <w:p w14:paraId="1D99282B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/>
                <w:sz w:val="18"/>
                <w:szCs w:val="20"/>
              </w:rPr>
              <w:t>IP地址</w:t>
            </w:r>
          </w:p>
        </w:tc>
        <w:tc>
          <w:tcPr>
            <w:tcW w:w="4231" w:type="dxa"/>
          </w:tcPr>
          <w:p w14:paraId="17A6AF33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 w:hint="eastAsia"/>
                <w:sz w:val="18"/>
                <w:szCs w:val="20"/>
              </w:rPr>
              <w:t>用于对外</w:t>
            </w:r>
            <w:r w:rsidRPr="00FC05D6">
              <w:rPr>
                <w:rFonts w:ascii="宋体" w:eastAsia="宋体" w:hAnsi="宋体"/>
                <w:sz w:val="18"/>
                <w:szCs w:val="20"/>
              </w:rPr>
              <w:t>提供平台服务</w:t>
            </w:r>
          </w:p>
        </w:tc>
      </w:tr>
      <w:tr w:rsidR="00AD5899" w14:paraId="03DED8AE" w14:textId="77777777" w:rsidTr="00C2430B">
        <w:tc>
          <w:tcPr>
            <w:tcW w:w="2157" w:type="dxa"/>
          </w:tcPr>
          <w:p w14:paraId="379DEAD7" w14:textId="47D676E1" w:rsidR="00AD5899" w:rsidRPr="00FC05D6" w:rsidRDefault="00017AC6" w:rsidP="00862546">
            <w:pPr>
              <w:rPr>
                <w:rFonts w:ascii="宋体" w:eastAsia="宋体" w:hAnsi="宋体"/>
                <w:sz w:val="18"/>
                <w:szCs w:val="20"/>
              </w:rPr>
            </w:pPr>
            <w:ins w:id="403" w:author="Sun, Horace (CH01)" w:date="2017-03-29T16:13:00Z">
              <w:r>
                <w:rPr>
                  <w:rFonts w:ascii="宋体" w:eastAsia="宋体" w:hAnsi="宋体" w:hint="eastAsia"/>
                  <w:sz w:val="18"/>
                  <w:szCs w:val="20"/>
                </w:rPr>
                <w:t>物联</w:t>
              </w:r>
            </w:ins>
            <w:del w:id="404" w:author="Sun, Horace (CH01)" w:date="2017-03-29T16:13:00Z">
              <w:r w:rsidR="00AD5899" w:rsidRPr="00FC05D6" w:rsidDel="00017AC6">
                <w:rPr>
                  <w:rFonts w:ascii="宋体" w:eastAsia="宋体" w:hAnsi="宋体" w:hint="eastAsia"/>
                  <w:sz w:val="18"/>
                  <w:szCs w:val="20"/>
                </w:rPr>
                <w:delText>数据</w:delText>
              </w:r>
              <w:r w:rsidR="00AD5899" w:rsidRPr="00FC05D6" w:rsidDel="00017AC6">
                <w:rPr>
                  <w:rFonts w:ascii="宋体" w:eastAsia="宋体" w:hAnsi="宋体"/>
                  <w:sz w:val="18"/>
                  <w:szCs w:val="20"/>
                </w:rPr>
                <w:delText>采集</w:delText>
              </w:r>
            </w:del>
            <w:r w:rsidR="00AD5899" w:rsidRPr="00FC05D6">
              <w:rPr>
                <w:rFonts w:ascii="宋体" w:eastAsia="宋体" w:hAnsi="宋体"/>
                <w:sz w:val="18"/>
                <w:szCs w:val="20"/>
              </w:rPr>
              <w:t>网关</w:t>
            </w:r>
          </w:p>
        </w:tc>
        <w:tc>
          <w:tcPr>
            <w:tcW w:w="2157" w:type="dxa"/>
          </w:tcPr>
          <w:p w14:paraId="40471D50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/>
                <w:sz w:val="18"/>
                <w:szCs w:val="20"/>
              </w:rPr>
              <w:t>IP地址1</w:t>
            </w:r>
          </w:p>
        </w:tc>
        <w:tc>
          <w:tcPr>
            <w:tcW w:w="4231" w:type="dxa"/>
          </w:tcPr>
          <w:p w14:paraId="033C4C6D" w14:textId="31C528B4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 w:hint="eastAsia"/>
                <w:sz w:val="18"/>
                <w:szCs w:val="20"/>
              </w:rPr>
              <w:t>用于与</w:t>
            </w:r>
            <w:r w:rsidRPr="00FC05D6">
              <w:rPr>
                <w:rFonts w:ascii="宋体" w:eastAsia="宋体" w:hAnsi="宋体"/>
                <w:sz w:val="18"/>
                <w:szCs w:val="20"/>
              </w:rPr>
              <w:t>子系统</w:t>
            </w:r>
            <w:ins w:id="405" w:author="Sun, Horace (CH01)" w:date="2017-03-28T18:13:00Z">
              <w:r w:rsidR="00224D5D">
                <w:rPr>
                  <w:rFonts w:ascii="宋体" w:eastAsia="宋体" w:hAnsi="宋体" w:hint="eastAsia"/>
                  <w:sz w:val="18"/>
                  <w:szCs w:val="20"/>
                </w:rPr>
                <w:t>主机</w:t>
              </w:r>
            </w:ins>
            <w:del w:id="406" w:author="Sun, Horace (CH01)" w:date="2017-03-28T18:13:00Z">
              <w:r w:rsidRPr="00FC05D6" w:rsidDel="00224D5D">
                <w:rPr>
                  <w:rFonts w:ascii="宋体" w:eastAsia="宋体" w:hAnsi="宋体"/>
                  <w:sz w:val="18"/>
                  <w:szCs w:val="20"/>
                </w:rPr>
                <w:delText>网络</w:delText>
              </w:r>
            </w:del>
            <w:r w:rsidRPr="00FC05D6">
              <w:rPr>
                <w:rFonts w:ascii="宋体" w:eastAsia="宋体" w:hAnsi="宋体"/>
                <w:sz w:val="18"/>
                <w:szCs w:val="20"/>
              </w:rPr>
              <w:t>通讯</w:t>
            </w:r>
          </w:p>
        </w:tc>
      </w:tr>
      <w:tr w:rsidR="00AD5899" w14:paraId="68F5DA80" w14:textId="77777777" w:rsidTr="00C2430B">
        <w:tc>
          <w:tcPr>
            <w:tcW w:w="2157" w:type="dxa"/>
          </w:tcPr>
          <w:p w14:paraId="172B3566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</w:p>
        </w:tc>
        <w:tc>
          <w:tcPr>
            <w:tcW w:w="2157" w:type="dxa"/>
          </w:tcPr>
          <w:p w14:paraId="6FAC47A5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/>
                <w:sz w:val="18"/>
                <w:szCs w:val="20"/>
              </w:rPr>
              <w:t>IP地址2</w:t>
            </w:r>
          </w:p>
        </w:tc>
        <w:tc>
          <w:tcPr>
            <w:tcW w:w="4231" w:type="dxa"/>
          </w:tcPr>
          <w:p w14:paraId="3F456A9F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 w:hint="eastAsia"/>
                <w:sz w:val="18"/>
                <w:szCs w:val="20"/>
              </w:rPr>
              <w:t>用于</w:t>
            </w:r>
            <w:r w:rsidRPr="00FC05D6">
              <w:rPr>
                <w:rFonts w:ascii="宋体" w:eastAsia="宋体" w:hAnsi="宋体"/>
                <w:sz w:val="18"/>
                <w:szCs w:val="20"/>
              </w:rPr>
              <w:t>与BPS平台服务器</w:t>
            </w:r>
            <w:r w:rsidRPr="00FC05D6">
              <w:rPr>
                <w:rFonts w:ascii="宋体" w:eastAsia="宋体" w:hAnsi="宋体" w:hint="eastAsia"/>
                <w:sz w:val="18"/>
                <w:szCs w:val="20"/>
              </w:rPr>
              <w:t>通讯</w:t>
            </w:r>
          </w:p>
        </w:tc>
      </w:tr>
      <w:tr w:rsidR="00AD5899" w14:paraId="2DA225D1" w14:textId="77777777" w:rsidTr="00C2430B">
        <w:tc>
          <w:tcPr>
            <w:tcW w:w="2157" w:type="dxa"/>
          </w:tcPr>
          <w:p w14:paraId="3ACC3F6F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 w:hint="eastAsia"/>
                <w:sz w:val="18"/>
                <w:szCs w:val="20"/>
              </w:rPr>
              <w:t>桌面</w:t>
            </w:r>
            <w:r w:rsidRPr="00FC05D6">
              <w:rPr>
                <w:rFonts w:ascii="宋体" w:eastAsia="宋体" w:hAnsi="宋体"/>
                <w:sz w:val="18"/>
                <w:szCs w:val="20"/>
              </w:rPr>
              <w:t>应用终端</w:t>
            </w:r>
          </w:p>
        </w:tc>
        <w:tc>
          <w:tcPr>
            <w:tcW w:w="2157" w:type="dxa"/>
          </w:tcPr>
          <w:p w14:paraId="48AA647C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/>
                <w:sz w:val="18"/>
                <w:szCs w:val="20"/>
              </w:rPr>
              <w:t>IP地址</w:t>
            </w:r>
          </w:p>
        </w:tc>
        <w:tc>
          <w:tcPr>
            <w:tcW w:w="4231" w:type="dxa"/>
          </w:tcPr>
          <w:p w14:paraId="4BDDB6BF" w14:textId="3BE05AB8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del w:id="407" w:author="Sun, Horace (CH01)" w:date="2017-03-28T18:12:00Z">
              <w:r w:rsidRPr="00FC05D6" w:rsidDel="00D66ECA">
                <w:rPr>
                  <w:rFonts w:ascii="宋体" w:eastAsia="宋体" w:hAnsi="宋体" w:hint="eastAsia"/>
                  <w:sz w:val="18"/>
                  <w:szCs w:val="20"/>
                </w:rPr>
                <w:delText>分配静态</w:delText>
              </w:r>
              <w:r w:rsidRPr="00FC05D6" w:rsidDel="00D66ECA">
                <w:rPr>
                  <w:rFonts w:ascii="宋体" w:eastAsia="宋体" w:hAnsi="宋体"/>
                  <w:sz w:val="18"/>
                  <w:szCs w:val="20"/>
                </w:rPr>
                <w:delText>或动态IP</w:delText>
              </w:r>
              <w:r w:rsidRPr="00FC05D6" w:rsidDel="00D66ECA">
                <w:rPr>
                  <w:rFonts w:ascii="宋体" w:eastAsia="宋体" w:hAnsi="宋体" w:hint="eastAsia"/>
                  <w:sz w:val="18"/>
                  <w:szCs w:val="20"/>
                </w:rPr>
                <w:delText>地址。能</w:delText>
              </w:r>
            </w:del>
            <w:ins w:id="408" w:author="Sun, Horace (CH01)" w:date="2017-03-28T18:12:00Z">
              <w:r w:rsidR="00D66ECA">
                <w:rPr>
                  <w:rFonts w:ascii="宋体" w:eastAsia="宋体" w:hAnsi="宋体" w:hint="eastAsia"/>
                  <w:sz w:val="18"/>
                  <w:szCs w:val="20"/>
                </w:rPr>
                <w:t>用于</w:t>
              </w:r>
            </w:ins>
            <w:r w:rsidRPr="00FC05D6">
              <w:rPr>
                <w:rFonts w:ascii="宋体" w:eastAsia="宋体" w:hAnsi="宋体"/>
                <w:sz w:val="18"/>
                <w:szCs w:val="20"/>
              </w:rPr>
              <w:t>访问BPS平台服务器</w:t>
            </w:r>
          </w:p>
        </w:tc>
      </w:tr>
      <w:tr w:rsidR="00AD5899" w14:paraId="4ED9C97C" w14:textId="77777777" w:rsidTr="00C2430B">
        <w:tc>
          <w:tcPr>
            <w:tcW w:w="2157" w:type="dxa"/>
          </w:tcPr>
          <w:p w14:paraId="4091A130" w14:textId="771AB30E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 w:hint="eastAsia"/>
                <w:sz w:val="18"/>
                <w:szCs w:val="20"/>
              </w:rPr>
              <w:t>系统</w:t>
            </w:r>
            <w:r w:rsidRPr="00FC05D6">
              <w:rPr>
                <w:rFonts w:ascii="宋体" w:eastAsia="宋体" w:hAnsi="宋体"/>
                <w:sz w:val="18"/>
                <w:szCs w:val="20"/>
              </w:rPr>
              <w:t>安全</w:t>
            </w:r>
          </w:p>
        </w:tc>
        <w:tc>
          <w:tcPr>
            <w:tcW w:w="2157" w:type="dxa"/>
          </w:tcPr>
          <w:p w14:paraId="2DE1753F" w14:textId="7777777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 w:hint="eastAsia"/>
                <w:sz w:val="18"/>
                <w:szCs w:val="20"/>
              </w:rPr>
              <w:t>服务</w:t>
            </w:r>
            <w:r w:rsidRPr="00FC05D6">
              <w:rPr>
                <w:rFonts w:ascii="宋体" w:eastAsia="宋体" w:hAnsi="宋体"/>
                <w:sz w:val="18"/>
                <w:szCs w:val="20"/>
              </w:rPr>
              <w:t>端口</w:t>
            </w:r>
          </w:p>
        </w:tc>
        <w:tc>
          <w:tcPr>
            <w:tcW w:w="4231" w:type="dxa"/>
          </w:tcPr>
          <w:p w14:paraId="3D5BBE50" w14:textId="039F8297" w:rsidR="00AD5899" w:rsidRPr="00FC05D6" w:rsidRDefault="00AD5899" w:rsidP="00862546">
            <w:pPr>
              <w:rPr>
                <w:rFonts w:ascii="宋体" w:eastAsia="宋体" w:hAnsi="宋体"/>
                <w:sz w:val="18"/>
                <w:szCs w:val="20"/>
              </w:rPr>
            </w:pPr>
            <w:r w:rsidRPr="00FC05D6">
              <w:rPr>
                <w:rFonts w:ascii="宋体" w:eastAsia="宋体" w:hAnsi="宋体" w:hint="eastAsia"/>
                <w:sz w:val="18"/>
                <w:szCs w:val="20"/>
              </w:rPr>
              <w:t>根据安全</w:t>
            </w:r>
            <w:r w:rsidRPr="00FC05D6">
              <w:rPr>
                <w:rFonts w:ascii="宋体" w:eastAsia="宋体" w:hAnsi="宋体"/>
                <w:sz w:val="18"/>
                <w:szCs w:val="20"/>
              </w:rPr>
              <w:t>政策，只开放必要的服务端口</w:t>
            </w:r>
          </w:p>
        </w:tc>
      </w:tr>
    </w:tbl>
    <w:p w14:paraId="79CB1DDD" w14:textId="77777777" w:rsidR="00506A1B" w:rsidRDefault="00506A1B" w:rsidP="00862546">
      <w:pPr>
        <w:rPr>
          <w:rFonts w:ascii="黑体" w:eastAsia="黑体" w:hAnsi="黑体" w:cstheme="majorBidi"/>
          <w:b/>
          <w:sz w:val="32"/>
          <w:szCs w:val="32"/>
        </w:rPr>
      </w:pPr>
      <w:r>
        <w:rPr>
          <w:rFonts w:ascii="黑体" w:eastAsia="黑体" w:hAnsi="黑体"/>
          <w:b/>
        </w:rPr>
        <w:br w:type="page"/>
      </w:r>
    </w:p>
    <w:p w14:paraId="00459522" w14:textId="77777777" w:rsidR="00295C15" w:rsidRDefault="00295C15" w:rsidP="009C155C">
      <w:pPr>
        <w:pStyle w:val="Heading1"/>
        <w:numPr>
          <w:ilvl w:val="0"/>
          <w:numId w:val="2"/>
        </w:numPr>
        <w:rPr>
          <w:rFonts w:ascii="黑体" w:eastAsia="黑体" w:hAnsi="黑体"/>
          <w:b/>
          <w:color w:val="auto"/>
        </w:rPr>
      </w:pPr>
      <w:bookmarkStart w:id="409" w:name="_Toc478567408"/>
      <w:r w:rsidRPr="007D36A2">
        <w:rPr>
          <w:rFonts w:ascii="黑体" w:eastAsia="黑体" w:hAnsi="黑体" w:hint="eastAsia"/>
          <w:b/>
          <w:color w:val="auto"/>
        </w:rPr>
        <w:lastRenderedPageBreak/>
        <w:t>系统</w:t>
      </w:r>
      <w:r w:rsidRPr="007D36A2">
        <w:rPr>
          <w:rFonts w:ascii="黑体" w:eastAsia="黑体" w:hAnsi="黑体"/>
          <w:b/>
          <w:color w:val="auto"/>
        </w:rPr>
        <w:t>安装</w:t>
      </w:r>
      <w:bookmarkEnd w:id="409"/>
    </w:p>
    <w:p w14:paraId="08753472" w14:textId="37F22409" w:rsidR="00011A44" w:rsidRPr="00F94F31" w:rsidRDefault="00011A44" w:rsidP="00AB0660">
      <w:pPr>
        <w:ind w:firstLine="360"/>
        <w:rPr>
          <w:ins w:id="410" w:author="Zhao, Helen" w:date="2017-04-10T13:13:00Z"/>
        </w:rPr>
      </w:pPr>
      <w:ins w:id="411" w:author="Zhao, Helen" w:date="2017-04-10T12:44:00Z">
        <w:r w:rsidRPr="00F94F31">
          <w:rPr>
            <w:rFonts w:hint="eastAsia"/>
          </w:rPr>
          <w:t>准备安装环境需要以下几步：</w:t>
        </w:r>
      </w:ins>
    </w:p>
    <w:p w14:paraId="3DEC226A" w14:textId="31A7B502" w:rsidR="008A5989" w:rsidRPr="000E109D" w:rsidRDefault="00E27729">
      <w:pPr>
        <w:pStyle w:val="ListParagraph"/>
        <w:numPr>
          <w:ilvl w:val="0"/>
          <w:numId w:val="31"/>
        </w:numPr>
        <w:rPr>
          <w:ins w:id="412" w:author="Zhao, Helen" w:date="2017-04-10T13:16:00Z"/>
          <w:b/>
          <w:rPrChange w:id="413" w:author="Zhang, Lifen" w:date="2017-04-14T13:33:00Z">
            <w:rPr>
              <w:ins w:id="414" w:author="Zhao, Helen" w:date="2017-04-10T13:16:00Z"/>
            </w:rPr>
          </w:rPrChange>
        </w:rPr>
        <w:pPrChange w:id="415" w:author="Zhao, Helen" w:date="2017-04-10T13:16:00Z">
          <w:pPr>
            <w:ind w:firstLine="360"/>
          </w:pPr>
        </w:pPrChange>
      </w:pPr>
      <w:ins w:id="416" w:author="Zhao, Helen" w:date="2017-04-11T10:08:00Z">
        <w:del w:id="417" w:author="Zhang, Lifen" w:date="2017-04-14T10:12:00Z">
          <w:r w:rsidRPr="00F94F31" w:rsidDel="005F7FB2">
            <w:rPr>
              <w:rFonts w:hint="eastAsia"/>
              <w:rPrChange w:id="418" w:author="Zhang, Lifen" w:date="2017-04-14T13:35:00Z">
                <w:rPr>
                  <w:rFonts w:hint="eastAsia"/>
                  <w:color w:val="FF0000"/>
                </w:rPr>
              </w:rPrChange>
            </w:rPr>
            <w:delText>以管理员权限</w:delText>
          </w:r>
        </w:del>
      </w:ins>
      <w:ins w:id="419" w:author="Zhao, Helen" w:date="2017-04-10T13:15:00Z">
        <w:r w:rsidR="008A5989" w:rsidRPr="00F94F31">
          <w:rPr>
            <w:rFonts w:hint="eastAsia"/>
          </w:rPr>
          <w:t>安装</w:t>
        </w:r>
        <w:r w:rsidR="008A5989" w:rsidRPr="00F94F31">
          <w:t>Windows Server 2012</w:t>
        </w:r>
      </w:ins>
      <w:ins w:id="420" w:author="Zhao, Helen" w:date="2017-04-10T13:16:00Z">
        <w:r w:rsidR="008A5989" w:rsidRPr="00F94F31">
          <w:t xml:space="preserve"> R2</w:t>
        </w:r>
        <w:r w:rsidR="008A5989" w:rsidRPr="00F94F31">
          <w:rPr>
            <w:rFonts w:hint="eastAsia"/>
          </w:rPr>
          <w:t>系统</w:t>
        </w:r>
        <w:del w:id="421" w:author="Zhang, Lifen" w:date="2017-04-14T10:12:00Z">
          <w:r w:rsidR="008A5989" w:rsidRPr="00F94F31" w:rsidDel="005F7FB2">
            <w:rPr>
              <w:rFonts w:hint="eastAsia"/>
            </w:rPr>
            <w:delText>，</w:delText>
          </w:r>
        </w:del>
      </w:ins>
      <w:ins w:id="422" w:author="Zhao, Helen" w:date="2017-04-11T13:17:00Z">
        <w:del w:id="423" w:author="Zhang, Lifen" w:date="2017-04-14T10:12:00Z">
          <w:r w:rsidR="00473DA8" w:rsidRPr="00F94F31" w:rsidDel="005F7FB2">
            <w:rPr>
              <w:rFonts w:hint="eastAsia"/>
              <w:rPrChange w:id="424" w:author="Zhang, Lifen" w:date="2017-04-14T13:35:00Z">
                <w:rPr>
                  <w:rFonts w:hint="eastAsia"/>
                  <w:color w:val="FF0000"/>
                </w:rPr>
              </w:rPrChange>
            </w:rPr>
            <w:delText>安装时输入</w:delText>
          </w:r>
        </w:del>
      </w:ins>
      <w:ins w:id="425" w:author="Zhao, Helen" w:date="2017-04-10T13:16:00Z">
        <w:del w:id="426" w:author="Zhang, Lifen" w:date="2017-04-14T10:12:00Z">
          <w:r w:rsidR="008A5989" w:rsidRPr="00F94F31" w:rsidDel="005F7FB2">
            <w:delText>license</w:delText>
          </w:r>
        </w:del>
      </w:ins>
      <w:ins w:id="427" w:author="Zhao, Helen" w:date="2017-04-10T14:15:00Z">
        <w:del w:id="428" w:author="Zhang, Lifen" w:date="2017-04-14T10:12:00Z">
          <w:r w:rsidR="00213119" w:rsidRPr="00F94F31" w:rsidDel="005F7FB2">
            <w:rPr>
              <w:rFonts w:hint="eastAsia"/>
              <w:rPrChange w:id="429" w:author="Zhang, Lifen" w:date="2017-04-14T13:35:00Z">
                <w:rPr>
                  <w:rFonts w:hint="eastAsia"/>
                  <w:color w:val="FF0000"/>
                </w:rPr>
              </w:rPrChange>
            </w:rPr>
            <w:delText>激活码激活系统</w:delText>
          </w:r>
        </w:del>
      </w:ins>
      <w:ins w:id="430" w:author="Zhao, Helen" w:date="2017-04-11T13:17:00Z">
        <w:del w:id="431" w:author="Zhang, Lifen" w:date="2017-04-14T10:12:00Z">
          <w:r w:rsidR="00473DA8" w:rsidRPr="00F94F31" w:rsidDel="005F7FB2">
            <w:rPr>
              <w:rFonts w:hint="eastAsia"/>
              <w:rPrChange w:id="432" w:author="Zhang, Lifen" w:date="2017-04-14T13:35:00Z">
                <w:rPr>
                  <w:rFonts w:hint="eastAsia"/>
                  <w:color w:val="FF0000"/>
                </w:rPr>
              </w:rPrChange>
            </w:rPr>
            <w:delText>。如没有激活码可到</w:delText>
          </w:r>
        </w:del>
      </w:ins>
      <w:ins w:id="433" w:author="Zhao, Helen" w:date="2017-04-11T13:18:00Z">
        <w:del w:id="434" w:author="Zhang, Lifen" w:date="2017-04-14T10:12:00Z">
          <w:r w:rsidR="00473DA8" w:rsidRPr="00F94F31" w:rsidDel="005F7FB2">
            <w:rPr>
              <w:rPrChange w:id="435" w:author="Zhang, Lifen" w:date="2017-04-14T13:35:00Z">
                <w:rPr>
                  <w:color w:val="FF0000"/>
                </w:rPr>
              </w:rPrChange>
            </w:rPr>
            <w:fldChar w:fldCharType="begin"/>
          </w:r>
          <w:r w:rsidR="00473DA8" w:rsidRPr="00F94F31" w:rsidDel="005F7FB2">
            <w:rPr>
              <w:rPrChange w:id="436" w:author="Zhang, Lifen" w:date="2017-04-14T13:35:00Z">
                <w:rPr>
                  <w:color w:val="FF0000"/>
                </w:rPr>
              </w:rPrChange>
            </w:rPr>
            <w:delInstrText xml:space="preserve"> HYPERLINK "</w:delInstrText>
          </w:r>
        </w:del>
      </w:ins>
      <w:ins w:id="437" w:author="Zhao, Helen" w:date="2017-04-11T13:17:00Z">
        <w:del w:id="438" w:author="Zhang, Lifen" w:date="2017-04-14T10:12:00Z">
          <w:r w:rsidR="00473DA8" w:rsidRPr="00F94F31" w:rsidDel="005F7FB2">
            <w:rPr>
              <w:rPrChange w:id="439" w:author="Zhang, Lifen" w:date="2017-04-14T13:35:00Z">
                <w:rPr>
                  <w:color w:val="FF0000"/>
                </w:rPr>
              </w:rPrChange>
            </w:rPr>
            <w:delInstrText>http://my.</w:delInstrText>
          </w:r>
        </w:del>
      </w:ins>
      <w:ins w:id="440" w:author="Zhao, Helen" w:date="2017-04-11T13:18:00Z">
        <w:del w:id="441" w:author="Zhang, Lifen" w:date="2017-04-14T10:12:00Z">
          <w:r w:rsidR="00473DA8" w:rsidRPr="00F94F31" w:rsidDel="005F7FB2">
            <w:rPr>
              <w:rPrChange w:id="442" w:author="Zhang, Lifen" w:date="2017-04-14T13:35:00Z">
                <w:rPr>
                  <w:color w:val="FF0000"/>
                </w:rPr>
              </w:rPrChange>
            </w:rPr>
            <w:delInstrText xml:space="preserve">visualstudio.com/productkeys" </w:delInstrText>
          </w:r>
          <w:r w:rsidR="00473DA8" w:rsidRPr="00F94F31" w:rsidDel="005F7FB2">
            <w:rPr>
              <w:rPrChange w:id="443" w:author="Zhang, Lifen" w:date="2017-04-14T13:35:00Z">
                <w:rPr>
                  <w:color w:val="FF0000"/>
                </w:rPr>
              </w:rPrChange>
            </w:rPr>
            <w:fldChar w:fldCharType="separate"/>
          </w:r>
        </w:del>
      </w:ins>
      <w:ins w:id="444" w:author="Zhao, Helen" w:date="2017-04-11T13:17:00Z">
        <w:del w:id="445" w:author="Zhang, Lifen" w:date="2017-04-14T10:12:00Z">
          <w:r w:rsidR="00473DA8" w:rsidRPr="00F94F31" w:rsidDel="005F7FB2">
            <w:rPr>
              <w:rPrChange w:id="446" w:author="Zhang, Lifen" w:date="2017-04-14T13:35:00Z">
                <w:rPr>
                  <w:rStyle w:val="Hyperlink"/>
                </w:rPr>
              </w:rPrChange>
            </w:rPr>
            <w:delText>http://my.</w:delText>
          </w:r>
        </w:del>
      </w:ins>
      <w:ins w:id="447" w:author="Zhao, Helen" w:date="2017-04-11T13:18:00Z">
        <w:del w:id="448" w:author="Zhang, Lifen" w:date="2017-04-14T10:12:00Z">
          <w:r w:rsidR="00473DA8" w:rsidRPr="00F94F31" w:rsidDel="005F7FB2">
            <w:rPr>
              <w:rPrChange w:id="449" w:author="Zhang, Lifen" w:date="2017-04-14T13:35:00Z">
                <w:rPr>
                  <w:rStyle w:val="Hyperlink"/>
                </w:rPr>
              </w:rPrChange>
            </w:rPr>
            <w:delText>visualstudio.com/productkeys</w:delText>
          </w:r>
          <w:r w:rsidR="00473DA8" w:rsidRPr="00F94F31" w:rsidDel="005F7FB2">
            <w:rPr>
              <w:rPrChange w:id="450" w:author="Zhang, Lifen" w:date="2017-04-14T13:35:00Z">
                <w:rPr>
                  <w:color w:val="FF0000"/>
                </w:rPr>
              </w:rPrChange>
            </w:rPr>
            <w:fldChar w:fldCharType="end"/>
          </w:r>
          <w:r w:rsidR="00473DA8" w:rsidRPr="00F94F31" w:rsidDel="005F7FB2">
            <w:rPr>
              <w:rFonts w:hint="eastAsia"/>
              <w:rPrChange w:id="451" w:author="Zhang, Lifen" w:date="2017-04-14T13:35:00Z">
                <w:rPr>
                  <w:rFonts w:hint="eastAsia"/>
                  <w:color w:val="FF0000"/>
                </w:rPr>
              </w:rPrChange>
            </w:rPr>
            <w:delText>获取激活码。</w:delText>
          </w:r>
        </w:del>
      </w:ins>
      <w:ins w:id="452" w:author="Zhang, Lifen" w:date="2017-04-14T10:12:00Z">
        <w:r w:rsidR="005F7FB2" w:rsidRPr="00F94F31">
          <w:rPr>
            <w:rFonts w:hint="eastAsia"/>
            <w:rPrChange w:id="453" w:author="Zhang, Lifen" w:date="2017-04-14T13:35:00Z">
              <w:rPr>
                <w:rFonts w:hint="eastAsia"/>
                <w:b/>
                <w:color w:val="FF0000"/>
              </w:rPr>
            </w:rPrChange>
          </w:rPr>
          <w:t>如果您不知道</w:t>
        </w:r>
      </w:ins>
      <w:ins w:id="454" w:author="Zhang, Lifen" w:date="2017-04-14T10:14:00Z">
        <w:r w:rsidR="0064049B" w:rsidRPr="00F94F31">
          <w:rPr>
            <w:rFonts w:hint="eastAsia"/>
            <w:rPrChange w:id="455" w:author="Zhang, Lifen" w:date="2017-04-14T13:35:00Z">
              <w:rPr>
                <w:rFonts w:hint="eastAsia"/>
                <w:b/>
                <w:color w:val="FF0000"/>
              </w:rPr>
            </w:rPrChange>
          </w:rPr>
          <w:t>系统的</w:t>
        </w:r>
      </w:ins>
      <w:ins w:id="456" w:author="Zhang, Lifen" w:date="2017-04-14T10:12:00Z">
        <w:r w:rsidR="005F7FB2" w:rsidRPr="00F94F31">
          <w:rPr>
            <w:rFonts w:hint="eastAsia"/>
            <w:rPrChange w:id="457" w:author="Zhang, Lifen" w:date="2017-04-14T13:35:00Z">
              <w:rPr>
                <w:rFonts w:hint="eastAsia"/>
                <w:b/>
                <w:color w:val="FF0000"/>
              </w:rPr>
            </w:rPrChange>
          </w:rPr>
          <w:t>激活码，请联系您的</w:t>
        </w:r>
      </w:ins>
      <w:ins w:id="458" w:author="Zhang, Lifen" w:date="2017-04-14T10:13:00Z">
        <w:r w:rsidR="005F7FB2" w:rsidRPr="00F94F31">
          <w:rPr>
            <w:rFonts w:hint="eastAsia"/>
            <w:rPrChange w:id="459" w:author="Zhang, Lifen" w:date="2017-04-14T13:35:00Z">
              <w:rPr>
                <w:rFonts w:hint="eastAsia"/>
                <w:b/>
                <w:color w:val="FF0000"/>
              </w:rPr>
            </w:rPrChange>
          </w:rPr>
          <w:t>管理员。</w:t>
        </w:r>
      </w:ins>
      <w:ins w:id="460" w:author="Zhao, Helen" w:date="2017-04-12T10:23:00Z">
        <w:del w:id="461" w:author="Zhang, Lifen" w:date="2017-04-14T10:13:00Z">
          <w:r w:rsidR="002721F3" w:rsidRPr="00F94F31" w:rsidDel="002E321D">
            <w:rPr>
              <w:rFonts w:hint="eastAsia"/>
              <w:rPrChange w:id="462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安装完毕</w:delText>
          </w:r>
        </w:del>
      </w:ins>
      <w:ins w:id="463" w:author="Zhao, Helen" w:date="2017-04-13T10:50:00Z">
        <w:del w:id="464" w:author="Zhang, Lifen" w:date="2017-04-14T10:13:00Z">
          <w:r w:rsidR="00262653" w:rsidRPr="00F94F31" w:rsidDel="002E321D">
            <w:rPr>
              <w:rFonts w:hint="eastAsia"/>
              <w:rPrChange w:id="465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到控制面板</w:delText>
          </w:r>
        </w:del>
      </w:ins>
      <w:ins w:id="466" w:author="Zhao, Helen" w:date="2017-04-12T10:23:00Z">
        <w:del w:id="467" w:author="Zhang, Lifen" w:date="2017-04-14T10:13:00Z">
          <w:r w:rsidR="002721F3" w:rsidRPr="00F94F31" w:rsidDel="002E321D">
            <w:rPr>
              <w:rFonts w:hint="eastAsia"/>
              <w:rPrChange w:id="468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检查</w:delText>
          </w:r>
        </w:del>
      </w:ins>
      <w:ins w:id="469" w:author="Zhao, Helen" w:date="2017-04-12T11:23:00Z">
        <w:del w:id="470" w:author="Zhang, Lifen" w:date="2017-04-14T10:13:00Z">
          <w:r w:rsidR="00C927C2" w:rsidRPr="00F94F31" w:rsidDel="002E321D">
            <w:rPr>
              <w:rFonts w:hint="eastAsia"/>
              <w:rPrChange w:id="471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网络</w:delText>
          </w:r>
          <w:r w:rsidR="00C927C2" w:rsidRPr="00F94F31" w:rsidDel="002E321D">
            <w:rPr>
              <w:rPrChange w:id="472" w:author="Zhang, Lifen" w:date="2017-04-14T13:35:00Z">
                <w:rPr>
                  <w:b/>
                  <w:color w:val="FF0000"/>
                </w:rPr>
              </w:rPrChange>
            </w:rPr>
            <w:delText>NetWork</w:delText>
          </w:r>
        </w:del>
      </w:ins>
      <w:ins w:id="473" w:author="Zhao, Helen" w:date="2017-04-12T10:24:00Z">
        <w:del w:id="474" w:author="Zhang, Lifen" w:date="2017-04-14T10:13:00Z">
          <w:r w:rsidR="00420F8C" w:rsidRPr="00F94F31" w:rsidDel="002E321D">
            <w:rPr>
              <w:rFonts w:hint="eastAsia"/>
              <w:rPrChange w:id="475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显示</w:delText>
          </w:r>
        </w:del>
      </w:ins>
      <w:ins w:id="476" w:author="Zhao, Helen" w:date="2017-04-12T10:25:00Z">
        <w:del w:id="477" w:author="Zhang, Lifen" w:date="2017-04-14T10:13:00Z">
          <w:r w:rsidR="00420F8C" w:rsidRPr="00F94F31" w:rsidDel="002E321D">
            <w:rPr>
              <w:rFonts w:hint="eastAsia"/>
              <w:rPrChange w:id="478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是否正常</w:delText>
          </w:r>
        </w:del>
      </w:ins>
      <w:ins w:id="479" w:author="Zhao, Helen" w:date="2017-04-12T10:24:00Z">
        <w:del w:id="480" w:author="Zhang, Lifen" w:date="2017-04-14T10:13:00Z">
          <w:r w:rsidR="002721F3" w:rsidRPr="00F94F31" w:rsidDel="002E321D">
            <w:rPr>
              <w:rFonts w:hint="eastAsia"/>
              <w:rPrChange w:id="481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，</w:delText>
          </w:r>
        </w:del>
      </w:ins>
      <w:ins w:id="482" w:author="Zhao, Helen" w:date="2017-04-13T10:50:00Z">
        <w:del w:id="483" w:author="Zhang, Lifen" w:date="2017-04-14T10:13:00Z">
          <w:r w:rsidR="00262653" w:rsidRPr="00F94F31" w:rsidDel="002E321D">
            <w:rPr>
              <w:rFonts w:hint="eastAsia"/>
              <w:rPrChange w:id="484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并</w:delText>
          </w:r>
        </w:del>
      </w:ins>
      <w:ins w:id="485" w:author="Zhao, Helen" w:date="2017-04-12T10:24:00Z">
        <w:del w:id="486" w:author="Zhang, Lifen" w:date="2017-04-14T10:13:00Z">
          <w:r w:rsidR="002721F3" w:rsidRPr="00F94F31" w:rsidDel="002E321D">
            <w:rPr>
              <w:rFonts w:hint="eastAsia"/>
              <w:rPrChange w:id="487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没有网络</w:delText>
          </w:r>
          <w:r w:rsidR="005F095A" w:rsidRPr="00F94F31" w:rsidDel="002E321D">
            <w:rPr>
              <w:rFonts w:hint="eastAsia"/>
              <w:rPrChange w:id="488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驱动，需安装驱动</w:delText>
          </w:r>
        </w:del>
      </w:ins>
      <w:ins w:id="489" w:author="Zhao, Helen" w:date="2017-04-12T11:23:00Z">
        <w:del w:id="490" w:author="Zhang, Lifen" w:date="2017-04-14T10:13:00Z">
          <w:r w:rsidR="00C927C2" w:rsidRPr="00F94F31" w:rsidDel="002E321D">
            <w:rPr>
              <w:rFonts w:hint="eastAsia"/>
              <w:rPrChange w:id="491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并重启机器</w:delText>
          </w:r>
        </w:del>
      </w:ins>
      <w:ins w:id="492" w:author="Zhao, Helen" w:date="2017-04-12T11:24:00Z">
        <w:del w:id="493" w:author="Zhang, Lifen" w:date="2017-04-14T10:13:00Z">
          <w:r w:rsidR="00C927C2" w:rsidRPr="00F94F31" w:rsidDel="002E321D">
            <w:rPr>
              <w:rFonts w:hint="eastAsia"/>
              <w:rPrChange w:id="494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，</w:delText>
          </w:r>
        </w:del>
      </w:ins>
      <w:ins w:id="495" w:author="Zhao, Helen" w:date="2017-04-12T10:57:00Z">
        <w:del w:id="496" w:author="Zhang, Lifen" w:date="2017-04-14T10:13:00Z">
          <w:r w:rsidR="00903249" w:rsidRPr="00F94F31" w:rsidDel="002E321D">
            <w:rPr>
              <w:rFonts w:hint="eastAsia"/>
              <w:rPrChange w:id="497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保证机器</w:delText>
          </w:r>
        </w:del>
      </w:ins>
      <w:ins w:id="498" w:author="Zhao, Helen" w:date="2017-04-12T11:24:00Z">
        <w:del w:id="499" w:author="Zhang, Lifen" w:date="2017-04-14T10:13:00Z">
          <w:r w:rsidR="00C927C2" w:rsidRPr="00F94F31" w:rsidDel="002E321D">
            <w:rPr>
              <w:rFonts w:hint="eastAsia"/>
              <w:rPrChange w:id="500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能</w:delText>
          </w:r>
        </w:del>
      </w:ins>
      <w:ins w:id="501" w:author="Zhao, Helen" w:date="2017-04-12T10:57:00Z">
        <w:del w:id="502" w:author="Zhang, Lifen" w:date="2017-04-14T10:13:00Z">
          <w:r w:rsidR="00903249" w:rsidRPr="00F94F31" w:rsidDel="002E321D">
            <w:rPr>
              <w:rFonts w:hint="eastAsia"/>
              <w:rPrChange w:id="503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正常运行</w:delText>
          </w:r>
        </w:del>
      </w:ins>
      <w:ins w:id="504" w:author="Zhao, Helen" w:date="2017-04-12T10:24:00Z">
        <w:del w:id="505" w:author="Zhang, Lifen" w:date="2017-04-14T10:13:00Z">
          <w:r w:rsidR="005F095A" w:rsidRPr="00F94F31" w:rsidDel="002E321D">
            <w:rPr>
              <w:rFonts w:hint="eastAsia"/>
              <w:rPrChange w:id="506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。</w:delText>
          </w:r>
        </w:del>
      </w:ins>
      <w:ins w:id="507" w:author="Zhang, Lifen" w:date="2017-04-14T10:13:00Z">
        <w:r w:rsidR="002E321D" w:rsidRPr="00F94F31">
          <w:rPr>
            <w:rFonts w:hint="eastAsia"/>
            <w:rPrChange w:id="508" w:author="Zhang, Lifen" w:date="2017-04-14T13:35:00Z">
              <w:rPr>
                <w:rFonts w:hint="eastAsia"/>
                <w:b/>
                <w:color w:val="FF0000"/>
              </w:rPr>
            </w:rPrChange>
          </w:rPr>
          <w:t>安装完毕后需要安装各项驱动，</w:t>
        </w:r>
      </w:ins>
      <w:ins w:id="509" w:author="Zhang, Lifen" w:date="2017-04-14T10:14:00Z">
        <w:r w:rsidR="002E321D" w:rsidRPr="00F94F31">
          <w:rPr>
            <w:rFonts w:hint="eastAsia"/>
            <w:rPrChange w:id="510" w:author="Zhang, Lifen" w:date="2017-04-14T13:35:00Z">
              <w:rPr>
                <w:rFonts w:hint="eastAsia"/>
                <w:b/>
                <w:color w:val="FF0000"/>
              </w:rPr>
            </w:rPrChange>
          </w:rPr>
          <w:t>并配置网卡。如果您不知道驱动和网卡信息，请联系您的管理员。</w:t>
        </w:r>
      </w:ins>
      <w:ins w:id="511" w:author="Zhao, Helen" w:date="2017-04-11T13:16:00Z">
        <w:del w:id="512" w:author="Zhang, Lifen" w:date="2017-04-17T13:33:00Z">
          <w:r w:rsidR="00473DA8" w:rsidRPr="00F94F31" w:rsidDel="00DE3C79">
            <w:rPr>
              <w:rFonts w:hint="eastAsia"/>
              <w:rPrChange w:id="513" w:author="Zhang, Lifen" w:date="2017-04-14T13:35:00Z">
                <w:rPr>
                  <w:rFonts w:hint="eastAsia"/>
                  <w:color w:val="FF0000"/>
                </w:rPr>
              </w:rPrChange>
            </w:rPr>
            <w:delText>（</w:delText>
          </w:r>
        </w:del>
      </w:ins>
      <w:ins w:id="514" w:author="Zhao, Helen" w:date="2017-04-12T10:57:00Z">
        <w:del w:id="515" w:author="Zhang, Lifen" w:date="2017-04-17T13:33:00Z">
          <w:r w:rsidR="00565C80" w:rsidRPr="00F94F31" w:rsidDel="00DE3C79">
            <w:rPr>
              <w:rPrChange w:id="516" w:author="Zhang, Lifen" w:date="2017-04-14T13:35:00Z">
                <w:rPr>
                  <w:b/>
                  <w:color w:val="FF0000"/>
                </w:rPr>
              </w:rPrChange>
            </w:rPr>
            <w:delText>4</w:delText>
          </w:r>
        </w:del>
      </w:ins>
      <w:ins w:id="517" w:author="Zhao, Helen" w:date="2017-04-11T13:17:00Z">
        <w:del w:id="518" w:author="Zhang, Lifen" w:date="2017-04-17T13:33:00Z">
          <w:r w:rsidR="00473DA8" w:rsidRPr="00F94F31" w:rsidDel="00DE3C79">
            <w:rPr>
              <w:rFonts w:hint="eastAsia"/>
              <w:rPrChange w:id="519" w:author="Zhang, Lifen" w:date="2017-04-14T13:35:00Z">
                <w:rPr>
                  <w:rFonts w:hint="eastAsia"/>
                  <w:color w:val="FF0000"/>
                </w:rPr>
              </w:rPrChange>
            </w:rPr>
            <w:delText>小时）</w:delText>
          </w:r>
        </w:del>
      </w:ins>
    </w:p>
    <w:p w14:paraId="2603208A" w14:textId="73939D86" w:rsidR="00473DA8" w:rsidRPr="00F94F31" w:rsidRDefault="0064049B">
      <w:pPr>
        <w:pStyle w:val="ListParagraph"/>
        <w:numPr>
          <w:ilvl w:val="0"/>
          <w:numId w:val="31"/>
        </w:numPr>
        <w:rPr>
          <w:ins w:id="520" w:author="Zhao, Helen" w:date="2017-04-11T16:27:00Z"/>
          <w:rPrChange w:id="521" w:author="Zhang, Lifen" w:date="2017-04-14T13:35:00Z">
            <w:rPr>
              <w:ins w:id="522" w:author="Zhao, Helen" w:date="2017-04-11T16:27:00Z"/>
              <w:b/>
              <w:color w:val="FF0000"/>
            </w:rPr>
          </w:rPrChange>
        </w:rPr>
        <w:pPrChange w:id="523" w:author="Zhao, Helen" w:date="2017-04-10T13:16:00Z">
          <w:pPr>
            <w:ind w:firstLine="360"/>
          </w:pPr>
        </w:pPrChange>
      </w:pPr>
      <w:ins w:id="524" w:author="Zhang, Lifen" w:date="2017-04-14T10:14:00Z">
        <w:r w:rsidRPr="00F94F31">
          <w:rPr>
            <w:rFonts w:hint="eastAsia"/>
            <w:rPrChange w:id="525" w:author="Zhang, Lifen" w:date="2017-04-14T13:35:00Z">
              <w:rPr>
                <w:rFonts w:hint="eastAsia"/>
                <w:b/>
                <w:color w:val="FF0000"/>
              </w:rPr>
            </w:rPrChange>
          </w:rPr>
          <w:t>以管理员身份</w:t>
        </w:r>
      </w:ins>
      <w:ins w:id="526" w:author="Zhao, Helen" w:date="2017-04-11T13:19:00Z">
        <w:r w:rsidR="00473DA8" w:rsidRPr="00F94F31">
          <w:rPr>
            <w:rFonts w:hint="eastAsia"/>
            <w:rPrChange w:id="527" w:author="Zhang, Lifen" w:date="2017-04-14T13:35:00Z">
              <w:rPr>
                <w:rFonts w:hint="eastAsia"/>
                <w:color w:val="FF0000"/>
              </w:rPr>
            </w:rPrChange>
          </w:rPr>
          <w:t>登录</w:t>
        </w:r>
        <w:r w:rsidR="00473DA8" w:rsidRPr="00F94F31">
          <w:rPr>
            <w:rPrChange w:id="528" w:author="Zhang, Lifen" w:date="2017-04-14T13:35:00Z">
              <w:rPr>
                <w:color w:val="FF0000"/>
              </w:rPr>
            </w:rPrChange>
          </w:rPr>
          <w:t>Windows Server 2012 R2</w:t>
        </w:r>
        <w:r w:rsidR="00473DA8" w:rsidRPr="00F94F31">
          <w:rPr>
            <w:rFonts w:hint="eastAsia"/>
            <w:rPrChange w:id="529" w:author="Zhang, Lifen" w:date="2017-04-14T13:35:00Z">
              <w:rPr>
                <w:rFonts w:hint="eastAsia"/>
                <w:color w:val="FF0000"/>
              </w:rPr>
            </w:rPrChange>
          </w:rPr>
          <w:t>系统，</w:t>
        </w:r>
      </w:ins>
      <w:ins w:id="530" w:author="Zhao, Helen" w:date="2017-04-11T13:21:00Z">
        <w:r w:rsidR="00473DA8" w:rsidRPr="00F94F31">
          <w:rPr>
            <w:rFonts w:hint="eastAsia"/>
            <w:rPrChange w:id="531" w:author="Zhang, Lifen" w:date="2017-04-14T13:35:00Z">
              <w:rPr>
                <w:rFonts w:hint="eastAsia"/>
                <w:color w:val="FF0000"/>
              </w:rPr>
            </w:rPrChange>
          </w:rPr>
          <w:t>修改公有网络为私有网络，以便远程连接。</w:t>
        </w:r>
      </w:ins>
      <w:ins w:id="532" w:author="Zhang, Lifen" w:date="2017-04-14T10:15:00Z">
        <w:r w:rsidR="003C414D" w:rsidRPr="00F94F31">
          <w:rPr>
            <w:rFonts w:hint="eastAsia"/>
            <w:rPrChange w:id="533" w:author="Zhang, Lifen" w:date="2017-04-14T13:35:00Z">
              <w:rPr>
                <w:rFonts w:hint="eastAsia"/>
                <w:b/>
                <w:color w:val="FF0000"/>
              </w:rPr>
            </w:rPrChange>
          </w:rPr>
          <w:t>具体步骤如下：</w:t>
        </w:r>
      </w:ins>
      <w:ins w:id="534" w:author="Zhao, Helen" w:date="2017-04-11T16:31:00Z">
        <w:del w:id="535" w:author="Zhang, Lifen" w:date="2017-04-17T13:33:00Z">
          <w:r w:rsidR="00884F5E" w:rsidRPr="00F94F31" w:rsidDel="00DE3C79">
            <w:rPr>
              <w:rFonts w:hint="eastAsia"/>
              <w:rPrChange w:id="536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（</w:delText>
          </w:r>
          <w:r w:rsidR="00884F5E" w:rsidRPr="00F94F31" w:rsidDel="00DE3C79">
            <w:rPr>
              <w:rPrChange w:id="537" w:author="Zhang, Lifen" w:date="2017-04-14T13:35:00Z">
                <w:rPr>
                  <w:b/>
                  <w:color w:val="FF0000"/>
                </w:rPr>
              </w:rPrChange>
            </w:rPr>
            <w:delText xml:space="preserve">0.5 </w:delText>
          </w:r>
          <w:r w:rsidR="00884F5E" w:rsidRPr="00F94F31" w:rsidDel="00DE3C79">
            <w:rPr>
              <w:rFonts w:hint="eastAsia"/>
              <w:rPrChange w:id="538" w:author="Zhang, Lifen" w:date="2017-04-14T13:35:00Z">
                <w:rPr>
                  <w:rFonts w:hint="eastAsia"/>
                  <w:b/>
                  <w:color w:val="FF0000"/>
                </w:rPr>
              </w:rPrChange>
            </w:rPr>
            <w:delText>小时）</w:delText>
          </w:r>
        </w:del>
      </w:ins>
    </w:p>
    <w:p w14:paraId="06F10CDF" w14:textId="083D5500" w:rsidR="002B39BE" w:rsidRPr="00F94F31" w:rsidRDefault="002B39BE">
      <w:pPr>
        <w:pStyle w:val="ListParagraph"/>
        <w:rPr>
          <w:ins w:id="539" w:author="Zhao, Helen" w:date="2017-04-11T16:27:00Z"/>
        </w:rPr>
        <w:pPrChange w:id="540" w:author="Zhao, Helen" w:date="2017-04-11T16:27:00Z">
          <w:pPr>
            <w:pStyle w:val="ListParagraph"/>
            <w:numPr>
              <w:numId w:val="31"/>
            </w:numPr>
            <w:ind w:hanging="360"/>
          </w:pPr>
        </w:pPrChange>
      </w:pPr>
      <w:ins w:id="541" w:author="Zhao, Helen" w:date="2017-04-11T16:28:00Z">
        <w:r w:rsidRPr="000E109D">
          <w:t xml:space="preserve">    </w:t>
        </w:r>
      </w:ins>
      <w:ins w:id="542" w:author="Zhao, Helen" w:date="2017-04-11T16:27:00Z">
        <w:r w:rsidRPr="00F94F31">
          <w:rPr>
            <w:rFonts w:hint="eastAsia"/>
          </w:rPr>
          <w:t>键入</w:t>
        </w:r>
        <w:r w:rsidRPr="00F94F31">
          <w:t>windows+R</w:t>
        </w:r>
        <w:r w:rsidRPr="00F94F31">
          <w:rPr>
            <w:rFonts w:hint="eastAsia"/>
          </w:rPr>
          <w:t>，在框中键入</w:t>
        </w:r>
        <w:r w:rsidRPr="00F94F31">
          <w:t xml:space="preserve"> </w:t>
        </w:r>
        <w:bookmarkStart w:id="543" w:name="OLE_LINK24"/>
        <w:bookmarkStart w:id="544" w:name="OLE_LINK25"/>
        <w:r w:rsidRPr="00F94F31">
          <w:t>gpedit.msc</w:t>
        </w:r>
        <w:bookmarkEnd w:id="543"/>
        <w:bookmarkEnd w:id="544"/>
        <w:r w:rsidRPr="00F94F31">
          <w:rPr>
            <w:rFonts w:hint="eastAsia"/>
          </w:rPr>
          <w:t>，然后按</w:t>
        </w:r>
        <w:r w:rsidRPr="00F94F31">
          <w:t xml:space="preserve"> Enter</w:t>
        </w:r>
        <w:r w:rsidRPr="00F94F31">
          <w:rPr>
            <w:rFonts w:hint="eastAsia"/>
          </w:rPr>
          <w:t>。</w:t>
        </w:r>
      </w:ins>
    </w:p>
    <w:p w14:paraId="217E578A" w14:textId="63BCA1D9" w:rsidR="002B39BE" w:rsidRPr="000E109D" w:rsidRDefault="002B39BE">
      <w:pPr>
        <w:pStyle w:val="ListParagraph"/>
        <w:rPr>
          <w:ins w:id="545" w:author="Zhao, Helen" w:date="2017-04-11T13:35:00Z"/>
          <w:b/>
          <w:rPrChange w:id="546" w:author="Zhang, Lifen" w:date="2017-04-14T13:33:00Z">
            <w:rPr>
              <w:ins w:id="547" w:author="Zhao, Helen" w:date="2017-04-11T13:35:00Z"/>
              <w:color w:val="FF0000"/>
            </w:rPr>
          </w:rPrChange>
        </w:rPr>
        <w:pPrChange w:id="548" w:author="Zhao, Helen" w:date="2017-04-11T18:36:00Z">
          <w:pPr>
            <w:ind w:firstLine="360"/>
          </w:pPr>
        </w:pPrChange>
      </w:pPr>
      <w:ins w:id="549" w:author="Zhao, Helen" w:date="2017-04-11T16:28:00Z">
        <w:r w:rsidRPr="000E109D">
          <w:rPr>
            <w:b/>
            <w:rPrChange w:id="550" w:author="Zhang, Lifen" w:date="2017-04-14T13:33:00Z">
              <w:rPr/>
            </w:rPrChange>
          </w:rPr>
          <w:t xml:space="preserve">    </w:t>
        </w:r>
      </w:ins>
      <w:ins w:id="551" w:author="Zhao, Helen" w:date="2017-04-13T10:51:00Z">
        <w:r w:rsidR="00E04BC5" w:rsidRPr="00F94F31">
          <w:rPr>
            <w:rFonts w:hint="eastAsia"/>
            <w:rPrChange w:id="552" w:author="Zhang, Lifen" w:date="2017-04-14T13:35:00Z">
              <w:rPr>
                <w:rFonts w:hint="eastAsia"/>
                <w:b/>
                <w:color w:val="FF0000"/>
              </w:rPr>
            </w:rPrChange>
          </w:rPr>
          <w:t>在打开的对话框中，鼠标点击以下</w:t>
        </w:r>
      </w:ins>
      <w:ins w:id="553" w:author="Zhang, Lifen" w:date="2017-04-14T10:15:00Z">
        <w:r w:rsidR="003C414D" w:rsidRPr="00F94F31">
          <w:rPr>
            <w:rFonts w:hint="eastAsia"/>
            <w:rPrChange w:id="554" w:author="Zhang, Lifen" w:date="2017-04-14T13:35:00Z">
              <w:rPr>
                <w:rFonts w:hint="eastAsia"/>
                <w:b/>
                <w:color w:val="FF0000"/>
              </w:rPr>
            </w:rPrChange>
          </w:rPr>
          <w:t>节点</w:t>
        </w:r>
      </w:ins>
      <w:ins w:id="555" w:author="Zhao, Helen" w:date="2017-04-13T10:51:00Z">
        <w:del w:id="556" w:author="Zhang, Lifen" w:date="2017-04-14T10:15:00Z">
          <w:r w:rsidR="00E04BC5" w:rsidDel="003C414D">
            <w:rPr>
              <w:rFonts w:hint="eastAsia"/>
              <w:b/>
              <w:color w:val="FF0000"/>
            </w:rPr>
            <w:delText>路径</w:delText>
          </w:r>
        </w:del>
      </w:ins>
      <w:ins w:id="557" w:author="Zhao, Helen" w:date="2017-04-11T16:27:00Z">
        <w:r w:rsidRPr="00E04BC5">
          <w:rPr>
            <w:b/>
            <w:i/>
            <w:color w:val="0070C0"/>
            <w:rPrChange w:id="558" w:author="Zhao, Helen" w:date="2017-04-13T10:51:00Z">
              <w:rPr/>
            </w:rPrChange>
          </w:rPr>
          <w:t xml:space="preserve">Computer Configuration-&gt;Windows Settings-&gt;Sercurity Settings-&gt;NetWork List </w:t>
        </w:r>
      </w:ins>
      <w:ins w:id="559" w:author="Zhao, Helen" w:date="2017-04-11T16:28:00Z">
        <w:r w:rsidRPr="00E04BC5">
          <w:rPr>
            <w:b/>
            <w:i/>
            <w:color w:val="0070C0"/>
            <w:rPrChange w:id="560" w:author="Zhao, Helen" w:date="2017-04-13T10:51:00Z">
              <w:rPr/>
            </w:rPrChange>
          </w:rPr>
          <w:t xml:space="preserve">   </w:t>
        </w:r>
      </w:ins>
      <w:ins w:id="561" w:author="Zhao, Helen" w:date="2017-04-11T16:27:00Z">
        <w:r w:rsidRPr="00E04BC5">
          <w:rPr>
            <w:b/>
            <w:i/>
            <w:color w:val="0070C0"/>
            <w:rPrChange w:id="562" w:author="Zhao, Helen" w:date="2017-04-13T10:51:00Z">
              <w:rPr/>
            </w:rPrChange>
          </w:rPr>
          <w:t>Manager Policies-&gt;Beijing.lab</w:t>
        </w:r>
      </w:ins>
      <w:ins w:id="563" w:author="Zhao, Helen" w:date="2017-04-13T10:51:00Z">
        <w:r w:rsidR="00E04BC5" w:rsidRPr="00F94F31">
          <w:rPr>
            <w:rFonts w:hint="eastAsia"/>
            <w:rPrChange w:id="564" w:author="Zhang, Lifen" w:date="2017-04-14T13:35:00Z">
              <w:rPr>
                <w:rFonts w:hint="eastAsia"/>
                <w:b/>
                <w:i/>
                <w:color w:val="0070C0"/>
              </w:rPr>
            </w:rPrChange>
          </w:rPr>
          <w:t>找到用户</w:t>
        </w:r>
      </w:ins>
      <w:ins w:id="565" w:author="Zhao, Helen" w:date="2017-04-11T16:27:00Z">
        <w:r w:rsidRPr="00F94F31">
          <w:rPr>
            <w:rFonts w:hint="eastAsia"/>
          </w:rPr>
          <w:t>节点，右键</w:t>
        </w:r>
        <w:r w:rsidRPr="00E04BC5">
          <w:rPr>
            <w:b/>
            <w:i/>
            <w:color w:val="0070C0"/>
            <w:rPrChange w:id="566" w:author="Zhao, Helen" w:date="2017-04-13T10:53:00Z">
              <w:rPr/>
            </w:rPrChange>
          </w:rPr>
          <w:t xml:space="preserve">Properties </w:t>
        </w:r>
      </w:ins>
      <w:ins w:id="567" w:author="Zhao, Helen" w:date="2017-04-13T10:52:00Z">
        <w:r w:rsidR="00E04BC5" w:rsidRPr="00F94F31">
          <w:rPr>
            <w:rFonts w:hint="eastAsia"/>
            <w:rPrChange w:id="568" w:author="Zhang, Lifen" w:date="2017-04-14T13:36:00Z">
              <w:rPr>
                <w:rFonts w:hint="eastAsia"/>
                <w:b/>
                <w:color w:val="FF0000"/>
              </w:rPr>
            </w:rPrChange>
          </w:rPr>
          <w:t>找到</w:t>
        </w:r>
      </w:ins>
      <w:ins w:id="569" w:author="Zhao, Helen" w:date="2017-04-11T16:27:00Z">
        <w:r w:rsidRPr="00E04BC5">
          <w:rPr>
            <w:b/>
            <w:i/>
            <w:color w:val="0070C0"/>
            <w:rPrChange w:id="570" w:author="Zhao, Helen" w:date="2017-04-13T10:53:00Z">
              <w:rPr/>
            </w:rPrChange>
          </w:rPr>
          <w:t>Network Location-&gt;Location type</w:t>
        </w:r>
        <w:r w:rsidRPr="00F94F31">
          <w:rPr>
            <w:rFonts w:hint="eastAsia"/>
          </w:rPr>
          <w:t>设置为</w:t>
        </w:r>
        <w:r w:rsidRPr="00F94F31">
          <w:t>Private</w:t>
        </w:r>
      </w:ins>
      <w:ins w:id="571" w:author="Zhao, Helen" w:date="2017-04-13T10:52:00Z">
        <w:del w:id="572" w:author="Zhang, Lifen" w:date="2017-04-14T10:15:00Z">
          <w:r w:rsidR="00E04BC5" w:rsidRPr="00F94F31" w:rsidDel="0071142C">
            <w:rPr>
              <w:rFonts w:hint="eastAsia"/>
              <w:rPrChange w:id="573" w:author="Zhang, Lifen" w:date="2017-04-14T13:36:00Z">
                <w:rPr>
                  <w:rFonts w:hint="eastAsia"/>
                  <w:b/>
                  <w:color w:val="FF0000"/>
                </w:rPr>
              </w:rPrChange>
            </w:rPr>
            <w:delText>关闭</w:delText>
          </w:r>
        </w:del>
        <w:r w:rsidR="00E04BC5" w:rsidRPr="00F94F31">
          <w:rPr>
            <w:rFonts w:hint="eastAsia"/>
            <w:rPrChange w:id="574" w:author="Zhang, Lifen" w:date="2017-04-14T13:36:00Z">
              <w:rPr>
                <w:rFonts w:hint="eastAsia"/>
                <w:b/>
                <w:color w:val="FF0000"/>
              </w:rPr>
            </w:rPrChange>
          </w:rPr>
          <w:t>。</w:t>
        </w:r>
      </w:ins>
    </w:p>
    <w:p w14:paraId="16461FDD" w14:textId="32C29510" w:rsidR="00334609" w:rsidRPr="00F94F31" w:rsidRDefault="00334609">
      <w:pPr>
        <w:pStyle w:val="ListParagraph"/>
        <w:numPr>
          <w:ilvl w:val="0"/>
          <w:numId w:val="31"/>
        </w:numPr>
        <w:rPr>
          <w:ins w:id="575" w:author="Zhao, Helen" w:date="2017-04-11T13:51:00Z"/>
          <w:rPrChange w:id="576" w:author="Zhang, Lifen" w:date="2017-04-14T13:36:00Z">
            <w:rPr>
              <w:ins w:id="577" w:author="Zhao, Helen" w:date="2017-04-11T13:51:00Z"/>
              <w:color w:val="FF0000"/>
            </w:rPr>
          </w:rPrChange>
        </w:rPr>
        <w:pPrChange w:id="578" w:author="Zhao, Helen" w:date="2017-04-10T13:16:00Z">
          <w:pPr>
            <w:ind w:firstLine="360"/>
          </w:pPr>
        </w:pPrChange>
      </w:pPr>
      <w:ins w:id="579" w:author="Zhao, Helen" w:date="2017-04-11T13:35:00Z">
        <w:r w:rsidRPr="00F94F31">
          <w:rPr>
            <w:rFonts w:hint="eastAsia"/>
            <w:rPrChange w:id="580" w:author="Zhang, Lifen" w:date="2017-04-14T13:36:00Z">
              <w:rPr>
                <w:rFonts w:hint="eastAsia"/>
                <w:color w:val="FF0000"/>
              </w:rPr>
            </w:rPrChange>
          </w:rPr>
          <w:t>安装</w:t>
        </w:r>
      </w:ins>
      <w:ins w:id="581" w:author="Zhao, Helen" w:date="2017-04-11T13:36:00Z">
        <w:r w:rsidRPr="00F94F31">
          <w:rPr>
            <w:rPrChange w:id="582" w:author="Zhang, Lifen" w:date="2017-04-14T13:36:00Z">
              <w:rPr>
                <w:color w:val="FF0000"/>
              </w:rPr>
            </w:rPrChange>
          </w:rPr>
          <w:t>Hyper-V</w:t>
        </w:r>
        <w:r w:rsidRPr="00F94F31">
          <w:rPr>
            <w:rFonts w:hint="eastAsia"/>
            <w:rPrChange w:id="583" w:author="Zhang, Lifen" w:date="2017-04-14T13:36:00Z">
              <w:rPr>
                <w:rFonts w:hint="eastAsia"/>
                <w:color w:val="FF0000"/>
              </w:rPr>
            </w:rPrChange>
          </w:rPr>
          <w:t>服务</w:t>
        </w:r>
      </w:ins>
      <w:ins w:id="584" w:author="Zhao, Helen" w:date="2017-04-11T13:56:00Z">
        <w:del w:id="585" w:author="Zhang, Lifen" w:date="2017-04-17T13:33:00Z">
          <w:r w:rsidR="00FC697D" w:rsidRPr="00F94F31" w:rsidDel="00DE3C79">
            <w:rPr>
              <w:rFonts w:hint="eastAsia"/>
              <w:rPrChange w:id="586" w:author="Zhang, Lifen" w:date="2017-04-14T13:36:00Z">
                <w:rPr>
                  <w:rFonts w:hint="eastAsia"/>
                  <w:b/>
                  <w:color w:val="FF0000"/>
                </w:rPr>
              </w:rPrChange>
            </w:rPr>
            <w:delText>（</w:delText>
          </w:r>
        </w:del>
      </w:ins>
      <w:ins w:id="587" w:author="Zhao, Helen" w:date="2017-04-11T13:57:00Z">
        <w:del w:id="588" w:author="Zhang, Lifen" w:date="2017-04-17T13:33:00Z">
          <w:r w:rsidR="00FC697D" w:rsidRPr="00F94F31" w:rsidDel="00DE3C79">
            <w:rPr>
              <w:rPrChange w:id="589" w:author="Zhang, Lifen" w:date="2017-04-14T13:36:00Z">
                <w:rPr>
                  <w:b/>
                  <w:color w:val="FF0000"/>
                </w:rPr>
              </w:rPrChange>
            </w:rPr>
            <w:delText>1</w:delText>
          </w:r>
          <w:r w:rsidR="00FC697D" w:rsidRPr="00F94F31" w:rsidDel="00DE3C79">
            <w:rPr>
              <w:rFonts w:hint="eastAsia"/>
              <w:rPrChange w:id="590" w:author="Zhang, Lifen" w:date="2017-04-14T13:36:00Z">
                <w:rPr>
                  <w:rFonts w:hint="eastAsia"/>
                  <w:b/>
                  <w:color w:val="FF0000"/>
                </w:rPr>
              </w:rPrChange>
            </w:rPr>
            <w:delText>小时）</w:delText>
          </w:r>
        </w:del>
      </w:ins>
    </w:p>
    <w:p w14:paraId="5B27E0EB" w14:textId="4E6E5F7D" w:rsidR="006B64DD" w:rsidRPr="00F94F31" w:rsidRDefault="006B64DD">
      <w:pPr>
        <w:pStyle w:val="ListParagraph"/>
        <w:rPr>
          <w:ins w:id="591" w:author="Zhao, Helen" w:date="2017-04-11T13:52:00Z"/>
        </w:rPr>
        <w:pPrChange w:id="592" w:author="Zhao, Helen" w:date="2017-04-11T13:53:00Z">
          <w:pPr>
            <w:pStyle w:val="ListParagraph"/>
            <w:numPr>
              <w:numId w:val="31"/>
            </w:numPr>
            <w:ind w:hanging="360"/>
          </w:pPr>
        </w:pPrChange>
      </w:pPr>
      <w:ins w:id="593" w:author="Zhao, Helen" w:date="2017-04-11T13:51:00Z">
        <w:r w:rsidRPr="00F94F31">
          <w:rPr>
            <w:rFonts w:hint="eastAsia"/>
          </w:rPr>
          <w:t>用管理员权限打开</w:t>
        </w:r>
        <w:r w:rsidRPr="00F94F31">
          <w:t>”Windows powershell”,</w:t>
        </w:r>
        <w:r w:rsidRPr="00F94F31">
          <w:rPr>
            <w:rFonts w:hint="eastAsia"/>
          </w:rPr>
          <w:t>在</w:t>
        </w:r>
        <w:r w:rsidRPr="00F94F31">
          <w:t>powershell</w:t>
        </w:r>
        <w:r w:rsidRPr="00F94F31">
          <w:rPr>
            <w:rFonts w:hint="eastAsia"/>
          </w:rPr>
          <w:t>中键入以下命令，安装</w:t>
        </w:r>
        <w:r w:rsidRPr="00F94F31">
          <w:t>Hyper-v</w:t>
        </w:r>
        <w:r w:rsidRPr="00F94F31">
          <w:rPr>
            <w:rFonts w:hint="eastAsia"/>
          </w:rPr>
          <w:t>及管理工具：</w:t>
        </w:r>
      </w:ins>
    </w:p>
    <w:p w14:paraId="4C7FA508" w14:textId="182DFB58" w:rsidR="006B64DD" w:rsidRPr="006B64DD" w:rsidRDefault="006B64DD">
      <w:pPr>
        <w:pStyle w:val="ListParagraph"/>
        <w:rPr>
          <w:ins w:id="594" w:author="Zhao, Helen" w:date="2017-04-11T13:51:00Z"/>
          <w:b/>
          <w:i/>
          <w:color w:val="FF0000"/>
          <w:rPrChange w:id="595" w:author="Zhao, Helen" w:date="2017-04-11T13:54:00Z">
            <w:rPr>
              <w:ins w:id="596" w:author="Zhao, Helen" w:date="2017-04-11T13:51:00Z"/>
            </w:rPr>
          </w:rPrChange>
        </w:rPr>
        <w:pPrChange w:id="597" w:author="Zhao, Helen" w:date="2017-04-11T13:54:00Z">
          <w:pPr>
            <w:pStyle w:val="ListParagraph"/>
            <w:numPr>
              <w:numId w:val="31"/>
            </w:numPr>
            <w:ind w:hanging="360"/>
          </w:pPr>
        </w:pPrChange>
      </w:pPr>
      <w:ins w:id="598" w:author="Zhao, Helen" w:date="2017-04-11T13:53:00Z">
        <w:r>
          <w:rPr>
            <w:rFonts w:hint="eastAsia"/>
            <w:b/>
            <w:i/>
            <w:color w:val="FF0000"/>
          </w:rPr>
          <w:t xml:space="preserve">     </w:t>
        </w:r>
      </w:ins>
      <w:ins w:id="599" w:author="Zhao, Helen" w:date="2017-04-11T13:51:00Z">
        <w:r w:rsidRPr="003F758D">
          <w:rPr>
            <w:b/>
            <w:i/>
            <w:color w:val="0070C0"/>
            <w:rPrChange w:id="600" w:author="Zhao, Helen" w:date="2017-04-11T16:32:00Z">
              <w:rPr/>
            </w:rPrChange>
          </w:rPr>
          <w:t xml:space="preserve">Install-WindowsFeature Hyper-v –restart </w:t>
        </w:r>
      </w:ins>
      <w:ins w:id="601" w:author="Zhao, Helen" w:date="2017-04-11T13:52:00Z">
        <w:r w:rsidRPr="003F758D">
          <w:rPr>
            <w:b/>
            <w:i/>
            <w:color w:val="0070C0"/>
            <w:rPrChange w:id="602" w:author="Zhao, Helen" w:date="2017-04-11T16:32:00Z">
              <w:rPr/>
            </w:rPrChange>
          </w:rPr>
          <w:t>–</w:t>
        </w:r>
      </w:ins>
      <w:ins w:id="603" w:author="Zhao, Helen" w:date="2017-04-11T13:51:00Z">
        <w:r w:rsidRPr="003F758D">
          <w:rPr>
            <w:b/>
            <w:i/>
            <w:color w:val="0070C0"/>
            <w:rPrChange w:id="604" w:author="Zhao, Helen" w:date="2017-04-11T16:32:00Z">
              <w:rPr/>
            </w:rPrChange>
          </w:rPr>
          <w:t>includeManagementTools</w:t>
        </w:r>
      </w:ins>
    </w:p>
    <w:p w14:paraId="4EE39AD7" w14:textId="1522614B" w:rsidR="006B64DD" w:rsidRPr="00F94F31" w:rsidRDefault="006B64DD">
      <w:pPr>
        <w:pStyle w:val="ListParagraph"/>
        <w:rPr>
          <w:ins w:id="605" w:author="Zhao, Helen" w:date="2017-04-11T13:52:00Z"/>
        </w:rPr>
        <w:pPrChange w:id="606" w:author="Zhao, Helen" w:date="2017-04-11T13:52:00Z">
          <w:pPr>
            <w:pStyle w:val="ListParagraph"/>
            <w:numPr>
              <w:numId w:val="31"/>
            </w:numPr>
            <w:ind w:hanging="360"/>
          </w:pPr>
        </w:pPrChange>
      </w:pPr>
      <w:ins w:id="607" w:author="Zhao, Helen" w:date="2017-04-11T13:54:00Z">
        <w:r w:rsidRPr="00F94F31">
          <w:rPr>
            <w:rFonts w:hint="eastAsia"/>
          </w:rPr>
          <w:t>然后</w:t>
        </w:r>
      </w:ins>
      <w:ins w:id="608" w:author="Zhao, Helen" w:date="2017-04-11T13:51:00Z">
        <w:r w:rsidRPr="00F94F31">
          <w:rPr>
            <w:rFonts w:hint="eastAsia"/>
          </w:rPr>
          <w:t>等待机器重启完毕后，继续在</w:t>
        </w:r>
        <w:r w:rsidRPr="00F94F31">
          <w:t>Powershell</w:t>
        </w:r>
        <w:r w:rsidRPr="00F94F31">
          <w:rPr>
            <w:rFonts w:hint="eastAsia"/>
          </w:rPr>
          <w:t>中键入</w:t>
        </w:r>
      </w:ins>
      <w:ins w:id="609" w:author="Zhao, Helen" w:date="2017-04-11T13:53:00Z">
        <w:r w:rsidRPr="00F94F31">
          <w:rPr>
            <w:rFonts w:hint="eastAsia"/>
          </w:rPr>
          <w:t>以下命令：</w:t>
        </w:r>
      </w:ins>
    </w:p>
    <w:p w14:paraId="7B2A7369" w14:textId="33493D4D" w:rsidR="006B64DD" w:rsidRPr="006B64DD" w:rsidRDefault="006B64DD">
      <w:pPr>
        <w:pStyle w:val="ListParagraph"/>
        <w:rPr>
          <w:ins w:id="610" w:author="Zhao, Helen" w:date="2017-04-11T13:51:00Z"/>
          <w:b/>
          <w:i/>
          <w:color w:val="FF0000"/>
          <w:rPrChange w:id="611" w:author="Zhao, Helen" w:date="2017-04-11T13:54:00Z">
            <w:rPr>
              <w:ins w:id="612" w:author="Zhao, Helen" w:date="2017-04-11T13:51:00Z"/>
            </w:rPr>
          </w:rPrChange>
        </w:rPr>
        <w:pPrChange w:id="613" w:author="Zhao, Helen" w:date="2017-04-11T13:52:00Z">
          <w:pPr>
            <w:pStyle w:val="ListParagraph"/>
            <w:numPr>
              <w:numId w:val="31"/>
            </w:numPr>
            <w:ind w:hanging="360"/>
          </w:pPr>
        </w:pPrChange>
      </w:pPr>
      <w:ins w:id="614" w:author="Zhao, Helen" w:date="2017-04-11T13:54:00Z">
        <w:r>
          <w:rPr>
            <w:rFonts w:hint="eastAsia"/>
          </w:rPr>
          <w:t xml:space="preserve">    </w:t>
        </w:r>
      </w:ins>
      <w:ins w:id="615" w:author="Zhao, Helen" w:date="2017-04-11T13:53:00Z">
        <w:r w:rsidRPr="003F758D">
          <w:rPr>
            <w:b/>
            <w:i/>
            <w:color w:val="0070C0"/>
            <w:rPrChange w:id="616" w:author="Zhao, Helen" w:date="2017-04-11T16:32:00Z">
              <w:rPr/>
            </w:rPrChange>
          </w:rPr>
          <w:t>Get-WindowsFeature *hyp*</w:t>
        </w:r>
      </w:ins>
    </w:p>
    <w:p w14:paraId="3821522A" w14:textId="38FAB54A" w:rsidR="006B64DD" w:rsidRPr="00F94F31" w:rsidRDefault="006B64DD">
      <w:pPr>
        <w:pStyle w:val="ListParagraph"/>
        <w:rPr>
          <w:ins w:id="617" w:author="Zhao, Helen" w:date="2017-04-11T13:50:00Z"/>
        </w:rPr>
        <w:pPrChange w:id="618" w:author="Zhao, Helen" w:date="2017-04-11T13:55:00Z">
          <w:pPr>
            <w:ind w:firstLine="360"/>
          </w:pPr>
        </w:pPrChange>
      </w:pPr>
      <w:ins w:id="619" w:author="Zhao, Helen" w:date="2017-04-11T13:51:00Z">
        <w:r w:rsidRPr="00F94F31">
          <w:rPr>
            <w:rFonts w:hint="eastAsia"/>
          </w:rPr>
          <w:t>待</w:t>
        </w:r>
      </w:ins>
      <w:ins w:id="620" w:author="Zhao, Helen" w:date="2017-04-11T13:55:00Z">
        <w:r w:rsidRPr="00F94F31">
          <w:rPr>
            <w:rFonts w:hint="eastAsia"/>
          </w:rPr>
          <w:t>出现以下界面，</w:t>
        </w:r>
      </w:ins>
      <w:ins w:id="621" w:author="Zhao, Helen" w:date="2017-04-11T13:51:00Z">
        <w:r w:rsidRPr="00F94F31">
          <w:t>Hyper-v</w:t>
        </w:r>
        <w:r w:rsidRPr="00F94F31">
          <w:rPr>
            <w:rFonts w:hint="eastAsia"/>
          </w:rPr>
          <w:t>节点</w:t>
        </w:r>
        <w:r w:rsidRPr="00F94F31">
          <w:t>Install state</w:t>
        </w:r>
        <w:r w:rsidRPr="00F94F31">
          <w:rPr>
            <w:rFonts w:hint="eastAsia"/>
          </w:rPr>
          <w:t>项显示</w:t>
        </w:r>
        <w:r w:rsidRPr="00F94F31">
          <w:t>Installed</w:t>
        </w:r>
        <w:r w:rsidRPr="00F94F31">
          <w:rPr>
            <w:rFonts w:hint="eastAsia"/>
          </w:rPr>
          <w:t>则表示</w:t>
        </w:r>
        <w:r w:rsidRPr="00F94F31">
          <w:t>Hyper-v</w:t>
        </w:r>
        <w:r w:rsidRPr="00F94F31">
          <w:rPr>
            <w:rFonts w:hint="eastAsia"/>
          </w:rPr>
          <w:t>已安装完成。</w:t>
        </w:r>
      </w:ins>
    </w:p>
    <w:p w14:paraId="73BD2363" w14:textId="3A038ED1" w:rsidR="006B64DD" w:rsidRDefault="006B64DD">
      <w:pPr>
        <w:pStyle w:val="ListParagraph"/>
        <w:rPr>
          <w:ins w:id="622" w:author="Zhao, Helen" w:date="2017-04-11T13:19:00Z"/>
          <w:color w:val="FF0000"/>
        </w:rPr>
        <w:pPrChange w:id="623" w:author="Zhao, Helen" w:date="2017-04-11T13:50:00Z">
          <w:pPr>
            <w:ind w:firstLine="360"/>
          </w:pPr>
        </w:pPrChange>
      </w:pPr>
      <w:ins w:id="624" w:author="Zhao, Helen" w:date="2017-04-11T13:50:00Z">
        <w:r>
          <w:rPr>
            <w:noProof/>
          </w:rPr>
          <w:drawing>
            <wp:inline distT="0" distB="0" distL="0" distR="0" wp14:anchorId="358AB986" wp14:editId="306487C0">
              <wp:extent cx="5486400" cy="4203840"/>
              <wp:effectExtent l="0" t="0" r="0" b="635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5"/>
                      <a:srcRect l="21806" t="20248" r="33967" b="19505"/>
                      <a:stretch/>
                    </pic:blipFill>
                    <pic:spPr bwMode="auto">
                      <a:xfrm>
                        <a:off x="0" y="0"/>
                        <a:ext cx="5486400" cy="420384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876F7EC" w14:textId="60A3A523" w:rsidR="004F5BFA" w:rsidRPr="004F5BFA" w:rsidRDefault="004F5BFA" w:rsidP="00AB0660">
      <w:pPr>
        <w:ind w:firstLine="360"/>
      </w:pPr>
      <w:r>
        <w:rPr>
          <w:rFonts w:hint="eastAsia"/>
        </w:rPr>
        <w:lastRenderedPageBreak/>
        <w:t>在</w:t>
      </w:r>
      <w:r>
        <w:t>您具备安装环境后，</w:t>
      </w:r>
      <w:r w:rsidR="008004EA">
        <w:rPr>
          <w:rFonts w:hint="eastAsia"/>
        </w:rPr>
        <w:t>就</w:t>
      </w:r>
      <w:r w:rsidR="008004EA">
        <w:t>可以开始</w:t>
      </w:r>
      <w:r w:rsidR="008004EA">
        <w:rPr>
          <w:rFonts w:hint="eastAsia"/>
        </w:rPr>
        <w:t>进行</w:t>
      </w:r>
      <w:ins w:id="625" w:author="Zhao, Helen" w:date="2017-04-11T13:56:00Z">
        <w:r w:rsidR="00FC697D">
          <w:rPr>
            <w:rFonts w:hint="eastAsia"/>
          </w:rPr>
          <w:t>BPS</w:t>
        </w:r>
      </w:ins>
      <w:r w:rsidR="008004EA">
        <w:t>系统安装了。</w:t>
      </w:r>
      <w:r w:rsidR="00D63C66">
        <w:rPr>
          <w:rFonts w:hint="eastAsia"/>
        </w:rPr>
        <w:t>请</w:t>
      </w:r>
      <w:r w:rsidR="00D63C66">
        <w:t>按照以下步骤完成</w:t>
      </w:r>
      <w:r w:rsidR="001F445C">
        <w:rPr>
          <w:rFonts w:hint="eastAsia"/>
        </w:rPr>
        <w:t>B</w:t>
      </w:r>
      <w:r w:rsidR="001F445C">
        <w:t>PS</w:t>
      </w:r>
      <w:r w:rsidR="001F445C">
        <w:rPr>
          <w:rFonts w:hint="eastAsia"/>
        </w:rPr>
        <w:t>所有</w:t>
      </w:r>
      <w:r w:rsidR="001F445C">
        <w:t>模块</w:t>
      </w:r>
      <w:r w:rsidR="001F445C">
        <w:rPr>
          <w:rFonts w:hint="eastAsia"/>
        </w:rPr>
        <w:t>的</w:t>
      </w:r>
      <w:r w:rsidR="001F445C">
        <w:t>安装。</w:t>
      </w:r>
    </w:p>
    <w:p w14:paraId="5711BF8C" w14:textId="344751CF" w:rsidR="00295C15" w:rsidRDefault="00897B1C" w:rsidP="00245F3E">
      <w:pPr>
        <w:pStyle w:val="Heading2"/>
        <w:rPr>
          <w:rFonts w:ascii="黑体" w:eastAsia="黑体" w:hAnsi="黑体"/>
          <w:b/>
          <w:color w:val="auto"/>
        </w:rPr>
      </w:pPr>
      <w:bookmarkStart w:id="626" w:name="_Toc478567409"/>
      <w:r>
        <w:rPr>
          <w:rFonts w:ascii="黑体" w:eastAsia="黑体" w:hAnsi="黑体"/>
          <w:b/>
          <w:color w:val="auto"/>
        </w:rPr>
        <w:t>7.1</w:t>
      </w:r>
      <w:r w:rsidR="00876A1E">
        <w:rPr>
          <w:rFonts w:ascii="黑体" w:eastAsia="黑体" w:hAnsi="黑体" w:hint="eastAsia"/>
          <w:b/>
          <w:color w:val="auto"/>
        </w:rPr>
        <w:t>平台</w:t>
      </w:r>
      <w:r w:rsidR="00F1555A" w:rsidRPr="00245F3E">
        <w:rPr>
          <w:rFonts w:ascii="黑体" w:eastAsia="黑体" w:hAnsi="黑体" w:hint="eastAsia"/>
          <w:b/>
          <w:color w:val="auto"/>
        </w:rPr>
        <w:t>服务器</w:t>
      </w:r>
      <w:r w:rsidR="009E6C18">
        <w:rPr>
          <w:rFonts w:ascii="黑体" w:eastAsia="黑体" w:hAnsi="黑体" w:hint="eastAsia"/>
          <w:b/>
          <w:color w:val="auto"/>
        </w:rPr>
        <w:t>安装</w:t>
      </w:r>
      <w:bookmarkEnd w:id="626"/>
    </w:p>
    <w:p w14:paraId="296C8753" w14:textId="01C1105E" w:rsidR="00523B0D" w:rsidRDefault="00863422" w:rsidP="008B2FD1">
      <w:pPr>
        <w:ind w:firstLine="360"/>
        <w:rPr>
          <w:ins w:id="627" w:author="Zhang, Lifen" w:date="2017-04-14T13:21:00Z"/>
          <w:rFonts w:hint="eastAsia"/>
        </w:rPr>
      </w:pPr>
      <w:r>
        <w:rPr>
          <w:rFonts w:hint="eastAsia"/>
        </w:rPr>
        <w:t>请</w:t>
      </w:r>
      <w:r w:rsidR="0066740C">
        <w:rPr>
          <w:rFonts w:hint="eastAsia"/>
        </w:rPr>
        <w:t>以</w:t>
      </w:r>
      <w:r w:rsidR="0066740C">
        <w:t>管理员</w:t>
      </w:r>
      <w:r w:rsidR="00734002">
        <w:rPr>
          <w:rFonts w:hint="eastAsia"/>
        </w:rPr>
        <w:t>身</w:t>
      </w:r>
      <w:r w:rsidR="0066740C">
        <w:t>份登录</w:t>
      </w:r>
      <w:r w:rsidR="0066740C">
        <w:rPr>
          <w:rFonts w:hint="eastAsia"/>
        </w:rPr>
        <w:t>B</w:t>
      </w:r>
      <w:r w:rsidR="0066740C">
        <w:t>PS</w:t>
      </w:r>
      <w:ins w:id="628" w:author="Sun, Horace (CH01)" w:date="2017-03-28T18:14:00Z">
        <w:r w:rsidR="00AA71D5">
          <w:rPr>
            <w:rFonts w:hint="eastAsia"/>
          </w:rPr>
          <w:t>平台</w:t>
        </w:r>
      </w:ins>
      <w:r w:rsidR="0066740C">
        <w:t>服务器</w:t>
      </w:r>
      <w:ins w:id="629" w:author="Sun, Horace (CH01)" w:date="2017-03-28T18:13:00Z">
        <w:r w:rsidR="00AA71D5">
          <w:rPr>
            <w:rFonts w:hint="eastAsia"/>
          </w:rPr>
          <w:t>（</w:t>
        </w:r>
      </w:ins>
      <w:ins w:id="630" w:author="Sun, Horace (CH01)" w:date="2017-03-28T18:14:00Z">
        <w:r w:rsidR="00AA71D5" w:rsidRPr="00D642CB">
          <w:rPr>
            <w:rPrChange w:id="631" w:author="Sun, Horace (CH01)" w:date="2017-03-28T18:14:00Z">
              <w:rPr>
                <w:sz w:val="18"/>
                <w:szCs w:val="18"/>
              </w:rPr>
            </w:rPrChange>
          </w:rPr>
          <w:t>64</w:t>
        </w:r>
        <w:r w:rsidR="00AA71D5" w:rsidRPr="00D642CB">
          <w:rPr>
            <w:rFonts w:hint="eastAsia"/>
            <w:rPrChange w:id="632" w:author="Sun, Horace (CH01)" w:date="2017-03-28T18:14:00Z">
              <w:rPr>
                <w:rFonts w:hint="eastAsia"/>
                <w:sz w:val="18"/>
                <w:szCs w:val="18"/>
              </w:rPr>
            </w:rPrChange>
          </w:rPr>
          <w:t>位</w:t>
        </w:r>
        <w:r w:rsidR="00AA71D5" w:rsidRPr="00D642CB">
          <w:rPr>
            <w:rPrChange w:id="633" w:author="Sun, Horace (CH01)" w:date="2017-03-28T18:14:00Z">
              <w:rPr>
                <w:sz w:val="18"/>
                <w:szCs w:val="18"/>
              </w:rPr>
            </w:rPrChange>
          </w:rPr>
          <w:t>Windows® Server 2012 R2</w:t>
        </w:r>
        <w:r w:rsidR="00AA71D5" w:rsidRPr="00D642CB">
          <w:rPr>
            <w:rFonts w:hint="eastAsia"/>
            <w:rPrChange w:id="634" w:author="Sun, Horace (CH01)" w:date="2017-03-28T18:14:00Z">
              <w:rPr>
                <w:rFonts w:hint="eastAsia"/>
                <w:sz w:val="18"/>
                <w:szCs w:val="18"/>
              </w:rPr>
            </w:rPrChange>
          </w:rPr>
          <w:t>或以上</w:t>
        </w:r>
      </w:ins>
      <w:ins w:id="635" w:author="Sun, Horace (CH01)" w:date="2017-03-28T18:13:00Z">
        <w:r w:rsidR="00AA71D5">
          <w:t>）</w:t>
        </w:r>
      </w:ins>
      <w:r w:rsidR="003F2566">
        <w:t>，如果您不清楚管理员帐号与密码，</w:t>
      </w:r>
      <w:r w:rsidR="003474F3">
        <w:t>请咨询</w:t>
      </w:r>
      <w:r w:rsidR="00DC471E">
        <w:rPr>
          <w:rFonts w:hint="eastAsia"/>
        </w:rPr>
        <w:t>您</w:t>
      </w:r>
      <w:r w:rsidR="00DC471E">
        <w:t>的</w:t>
      </w:r>
      <w:r w:rsidR="003474F3">
        <w:rPr>
          <w:rFonts w:hint="eastAsia"/>
        </w:rPr>
        <w:t>系统</w:t>
      </w:r>
      <w:r w:rsidR="006A4928">
        <w:t>管理员</w:t>
      </w:r>
      <w:r w:rsidR="0098763E">
        <w:rPr>
          <w:rFonts w:hint="eastAsia"/>
        </w:rPr>
        <w:t>。</w:t>
      </w:r>
    </w:p>
    <w:p w14:paraId="0ED78C12" w14:textId="051861A0" w:rsidR="008E59AA" w:rsidRDefault="008E59AA" w:rsidP="008B2FD1">
      <w:pPr>
        <w:ind w:firstLine="360"/>
        <w:rPr>
          <w:ins w:id="636" w:author="Zhang, Lifen" w:date="2017-04-14T13:21:00Z"/>
        </w:rPr>
      </w:pPr>
      <w:ins w:id="637" w:author="Zhang, Lifen" w:date="2017-04-14T13:21:00Z">
        <w:r w:rsidRPr="00BF33EF">
          <w:rPr>
            <w:rFonts w:ascii="黑体" w:eastAsia="黑体" w:hAnsi="黑体" w:hint="eastAsia"/>
            <w:b/>
            <w:sz w:val="24"/>
          </w:rPr>
          <w:t>步骤一：</w:t>
        </w:r>
        <w:r>
          <w:rPr>
            <w:rFonts w:ascii="黑体" w:eastAsia="黑体" w:hAnsi="黑体" w:hint="eastAsia"/>
            <w:b/>
            <w:sz w:val="24"/>
          </w:rPr>
          <w:t>配置网卡</w:t>
        </w:r>
      </w:ins>
    </w:p>
    <w:p w14:paraId="0A9693F0" w14:textId="7E1DFCDB" w:rsidR="008E59AA" w:rsidRPr="00FD7E3E" w:rsidRDefault="008E59AA">
      <w:pPr>
        <w:ind w:firstLine="360"/>
        <w:rPr>
          <w:moveTo w:id="638" w:author="Zhang, Lifen" w:date="2017-04-14T13:21:00Z"/>
          <w:rPrChange w:id="639" w:author="Zhang, Lifen" w:date="2017-04-14T13:36:00Z">
            <w:rPr>
              <w:moveTo w:id="640" w:author="Zhang, Lifen" w:date="2017-04-14T13:21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641" w:author="Zhang, Lifen" w:date="2017-04-14T13:36:00Z">
          <w:pPr>
            <w:pStyle w:val="NormalWeb"/>
            <w:shd w:val="clear" w:color="auto" w:fill="FFFFFF"/>
            <w:spacing w:after="0"/>
          </w:pPr>
        </w:pPrChange>
      </w:pPr>
      <w:moveToRangeStart w:id="642" w:author="Zhang, Lifen" w:date="2017-04-14T13:21:00Z" w:name="move479939399"/>
      <w:moveTo w:id="643" w:author="Zhang, Lifen" w:date="2017-04-14T13:21:00Z">
        <w:del w:id="644" w:author="Zhang, Lifen" w:date="2017-04-14T13:22:00Z">
          <w:r w:rsidRPr="00FD7E3E" w:rsidDel="0055165C">
            <w:rPr>
              <w:rFonts w:hint="eastAsia"/>
              <w:rPrChange w:id="645" w:author="Zhang, Lifen" w:date="2017-04-14T13:36:00Z">
                <w:rPr>
                  <w:rFonts w:ascii="宋体" w:eastAsia="宋体" w:hAnsi="宋体" w:hint="eastAsia"/>
                  <w:b/>
                  <w:color w:val="FF0000"/>
                  <w:sz w:val="21"/>
                  <w:szCs w:val="21"/>
                </w:rPr>
              </w:rPrChange>
            </w:rPr>
            <w:delText>接下来需要重新配置虚拟机网卡（</w:delText>
          </w:r>
          <w:r w:rsidRPr="00FD7E3E" w:rsidDel="0055165C">
            <w:rPr>
              <w:rPrChange w:id="646" w:author="Zhang, Lifen" w:date="2017-04-14T13:36:00Z">
                <w:rPr>
                  <w:rFonts w:ascii="宋体" w:eastAsia="宋体" w:hAnsi="宋体"/>
                  <w:b/>
                  <w:color w:val="FF0000"/>
                  <w:sz w:val="21"/>
                  <w:szCs w:val="21"/>
                </w:rPr>
              </w:rPrChange>
            </w:rPr>
            <w:delText>1</w:delText>
          </w:r>
          <w:r w:rsidRPr="00FD7E3E" w:rsidDel="0055165C">
            <w:rPr>
              <w:rFonts w:hint="eastAsia"/>
              <w:rPrChange w:id="647" w:author="Zhang, Lifen" w:date="2017-04-14T13:36:00Z">
                <w:rPr>
                  <w:rFonts w:ascii="宋体" w:eastAsia="宋体" w:hAnsi="宋体" w:hint="eastAsia"/>
                  <w:b/>
                  <w:color w:val="FF0000"/>
                  <w:sz w:val="21"/>
                  <w:szCs w:val="21"/>
                </w:rPr>
              </w:rPrChange>
            </w:rPr>
            <w:delText>小时）。</w:delText>
          </w:r>
        </w:del>
        <w:r w:rsidRPr="00FD7E3E">
          <w:rPr>
            <w:rFonts w:hint="eastAsia"/>
            <w:rPrChange w:id="648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在设置网卡前，</w:t>
        </w:r>
      </w:moveTo>
      <w:ins w:id="649" w:author="Zhang, Lifen" w:date="2017-04-14T13:22:00Z">
        <w:r w:rsidR="0055165C" w:rsidRPr="00FD7E3E">
          <w:rPr>
            <w:rFonts w:hint="eastAsia"/>
            <w:rPrChange w:id="650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请先确认您已安装了网卡驱动。若不清楚网卡驱动安装包，</w:t>
        </w:r>
      </w:ins>
      <w:ins w:id="651" w:author="Zhang, Lifen" w:date="2017-04-14T13:23:00Z">
        <w:r w:rsidR="0055165C" w:rsidRPr="00FD7E3E">
          <w:rPr>
            <w:rFonts w:hint="eastAsia"/>
            <w:rPrChange w:id="652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请联系您的管理员索取。</w:t>
        </w:r>
      </w:ins>
      <w:moveTo w:id="653" w:author="Zhang, Lifen" w:date="2017-04-14T13:21:00Z">
        <w:r w:rsidRPr="00FD7E3E">
          <w:rPr>
            <w:rFonts w:hint="eastAsia"/>
            <w:rPrChange w:id="654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首先设置</w:t>
        </w:r>
        <w:r w:rsidRPr="00FD7E3E">
          <w:rPr>
            <w:rPrChange w:id="655" w:author="Zhang, Lifen" w:date="2017-04-14T13:36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 xml:space="preserve">windows server 2012 R2 </w:t>
        </w:r>
        <w:r w:rsidRPr="00FD7E3E">
          <w:rPr>
            <w:rFonts w:hint="eastAsia"/>
            <w:rPrChange w:id="656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内部网络连接</w:t>
        </w:r>
        <w:del w:id="657" w:author="Zhang, Lifen" w:date="2017-04-14T13:32:00Z">
          <w:r w:rsidRPr="00FD7E3E" w:rsidDel="000E109D">
            <w:rPr>
              <w:rFonts w:hint="eastAsia"/>
              <w:rPrChange w:id="658" w:author="Zhang, Lifen" w:date="2017-04-14T13:36:00Z">
                <w:rPr>
                  <w:rFonts w:ascii="宋体" w:eastAsia="宋体" w:hAnsi="宋体" w:hint="eastAsia"/>
                  <w:b/>
                  <w:color w:val="FF0000"/>
                  <w:sz w:val="21"/>
                  <w:szCs w:val="21"/>
                </w:rPr>
              </w:rPrChange>
            </w:rPr>
            <w:delText>如下</w:delText>
          </w:r>
        </w:del>
        <w:r w:rsidRPr="00FD7E3E">
          <w:rPr>
            <w:rFonts w:hint="eastAsia"/>
            <w:rPrChange w:id="659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，打开控制面板网络连接，如下：</w:t>
        </w:r>
      </w:moveTo>
    </w:p>
    <w:p w14:paraId="4DB6109D" w14:textId="77777777" w:rsidR="008E59AA" w:rsidRDefault="008E59AA" w:rsidP="008E59AA">
      <w:pPr>
        <w:pStyle w:val="NormalWeb"/>
        <w:shd w:val="clear" w:color="auto" w:fill="FFFFFF"/>
        <w:spacing w:after="0"/>
        <w:rPr>
          <w:moveTo w:id="660" w:author="Zhang, Lifen" w:date="2017-04-14T13:21:00Z"/>
          <w:rFonts w:ascii="宋体" w:eastAsia="宋体" w:hAnsi="宋体"/>
          <w:b/>
          <w:color w:val="FF0000"/>
          <w:sz w:val="21"/>
          <w:szCs w:val="21"/>
        </w:rPr>
      </w:pPr>
      <w:moveTo w:id="661" w:author="Zhang, Lifen" w:date="2017-04-14T13:21:00Z">
        <w:r>
          <w:rPr>
            <w:noProof/>
          </w:rPr>
          <w:drawing>
            <wp:inline distT="0" distB="0" distL="0" distR="0" wp14:anchorId="39D77EC6" wp14:editId="1B273FA2">
              <wp:extent cx="5486400" cy="2869565"/>
              <wp:effectExtent l="0" t="0" r="0" b="6985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8695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To>
    </w:p>
    <w:p w14:paraId="5CA83A3D" w14:textId="77777777" w:rsidR="008E59AA" w:rsidRPr="00FD7E3E" w:rsidRDefault="008E59AA">
      <w:pPr>
        <w:ind w:firstLine="360"/>
        <w:rPr>
          <w:moveTo w:id="662" w:author="Zhang, Lifen" w:date="2017-04-14T13:21:00Z"/>
          <w:rPrChange w:id="663" w:author="Zhang, Lifen" w:date="2017-04-14T13:36:00Z">
            <w:rPr>
              <w:moveTo w:id="664" w:author="Zhang, Lifen" w:date="2017-04-14T13:21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665" w:author="Zhang, Lifen" w:date="2017-04-14T13:36:00Z">
          <w:pPr>
            <w:pStyle w:val="NormalWeb"/>
            <w:shd w:val="clear" w:color="auto" w:fill="FFFFFF"/>
            <w:spacing w:after="0"/>
          </w:pPr>
        </w:pPrChange>
      </w:pPr>
      <w:moveTo w:id="666" w:author="Zhang, Lifen" w:date="2017-04-14T13:21:00Z">
        <w:r w:rsidRPr="00FD7E3E">
          <w:rPr>
            <w:rFonts w:hint="eastAsia"/>
            <w:rPrChange w:id="667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选择</w:t>
        </w:r>
        <w:r w:rsidRPr="00FD7E3E">
          <w:rPr>
            <w:rPrChange w:id="668" w:author="Zhang, Lifen" w:date="2017-04-14T13:36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vEthernet (Internal Network)</w:t>
        </w:r>
        <w:r w:rsidRPr="00FD7E3E">
          <w:rPr>
            <w:rFonts w:hint="eastAsia"/>
            <w:rPrChange w:id="669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，鼠标右键选择</w:t>
        </w:r>
        <w:r w:rsidRPr="00FD7E3E">
          <w:rPr>
            <w:rPrChange w:id="670" w:author="Zhang, Lifen" w:date="2017-04-14T13:36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Properties</w:t>
        </w:r>
        <w:r w:rsidRPr="00FD7E3E">
          <w:rPr>
            <w:rFonts w:hint="eastAsia"/>
            <w:rPrChange w:id="671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，如下图：</w:t>
        </w:r>
      </w:moveTo>
    </w:p>
    <w:p w14:paraId="3CCF22E2" w14:textId="0EB58FE7" w:rsidR="008E59AA" w:rsidRDefault="008E59AA" w:rsidP="008E59AA">
      <w:pPr>
        <w:pStyle w:val="NormalWeb"/>
        <w:shd w:val="clear" w:color="auto" w:fill="FFFFFF"/>
        <w:spacing w:after="0"/>
        <w:rPr>
          <w:moveTo w:id="672" w:author="Zhang, Lifen" w:date="2017-04-14T13:21:00Z"/>
          <w:rFonts w:ascii="宋体" w:eastAsia="宋体" w:hAnsi="宋体"/>
          <w:b/>
          <w:color w:val="FF0000"/>
          <w:sz w:val="21"/>
          <w:szCs w:val="21"/>
        </w:rPr>
      </w:pPr>
      <w:moveTo w:id="673" w:author="Zhang, Lifen" w:date="2017-04-14T13:21:00Z">
        <w:r>
          <w:rPr>
            <w:noProof/>
          </w:rPr>
          <w:lastRenderedPageBreak/>
          <w:drawing>
            <wp:inline distT="0" distB="0" distL="0" distR="0" wp14:anchorId="4BC0EB30" wp14:editId="058220BE">
              <wp:extent cx="5486400" cy="2613660"/>
              <wp:effectExtent l="0" t="0" r="0" b="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7"/>
                      <a:srcRect b="3198"/>
                      <a:stretch/>
                    </pic:blipFill>
                    <pic:spPr bwMode="auto">
                      <a:xfrm>
                        <a:off x="0" y="0"/>
                        <a:ext cx="5486400" cy="26136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moveTo>
    </w:p>
    <w:p w14:paraId="717A0114" w14:textId="77777777" w:rsidR="008E59AA" w:rsidRPr="00FD7E3E" w:rsidRDefault="008E59AA">
      <w:pPr>
        <w:ind w:firstLine="360"/>
        <w:rPr>
          <w:moveTo w:id="674" w:author="Zhang, Lifen" w:date="2017-04-14T13:21:00Z"/>
          <w:rPrChange w:id="675" w:author="Zhang, Lifen" w:date="2017-04-14T13:36:00Z">
            <w:rPr>
              <w:moveTo w:id="676" w:author="Zhang, Lifen" w:date="2017-04-14T13:21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677" w:author="Zhang, Lifen" w:date="2017-04-14T13:36:00Z">
          <w:pPr>
            <w:pStyle w:val="NormalWeb"/>
            <w:shd w:val="clear" w:color="auto" w:fill="FFFFFF"/>
            <w:spacing w:after="0"/>
          </w:pPr>
        </w:pPrChange>
      </w:pPr>
      <w:moveTo w:id="678" w:author="Zhang, Lifen" w:date="2017-04-14T13:21:00Z">
        <w:r w:rsidRPr="00FD7E3E">
          <w:rPr>
            <w:rFonts w:hint="eastAsia"/>
            <w:rPrChange w:id="679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双击</w:t>
        </w:r>
        <w:r w:rsidRPr="00FD7E3E">
          <w:rPr>
            <w:rPrChange w:id="680" w:author="Zhang, Lifen" w:date="2017-04-14T13:36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 xml:space="preserve">Internet Protocol Version 4(TCP/IPv4) </w:t>
        </w:r>
        <w:r w:rsidRPr="00FD7E3E">
          <w:rPr>
            <w:rFonts w:hint="eastAsia"/>
            <w:rPrChange w:id="681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并配置</w:t>
        </w:r>
        <w:r w:rsidRPr="00FD7E3E">
          <w:rPr>
            <w:rPrChange w:id="682" w:author="Zhang, Lifen" w:date="2017-04-14T13:36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 xml:space="preserve">Properties </w:t>
        </w:r>
        <w:r w:rsidRPr="00FD7E3E">
          <w:rPr>
            <w:rFonts w:hint="eastAsia"/>
            <w:rPrChange w:id="683" w:author="Zhang, Lifen" w:date="2017-04-14T13:36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如下图：</w:t>
        </w:r>
      </w:moveTo>
    </w:p>
    <w:p w14:paraId="70885951" w14:textId="77777777" w:rsidR="008E59AA" w:rsidRDefault="008E59AA" w:rsidP="008E59AA">
      <w:pPr>
        <w:pStyle w:val="NormalWeb"/>
        <w:shd w:val="clear" w:color="auto" w:fill="FFFFFF"/>
        <w:spacing w:after="0"/>
        <w:rPr>
          <w:moveTo w:id="684" w:author="Zhang, Lifen" w:date="2017-04-14T13:21:00Z"/>
          <w:rFonts w:ascii="宋体" w:eastAsia="宋体" w:hAnsi="宋体"/>
          <w:b/>
          <w:color w:val="FF0000"/>
          <w:sz w:val="21"/>
          <w:szCs w:val="21"/>
        </w:rPr>
      </w:pPr>
      <w:moveTo w:id="685" w:author="Zhang, Lifen" w:date="2017-04-14T13:21:00Z">
        <w:r>
          <w:rPr>
            <w:noProof/>
          </w:rPr>
          <w:drawing>
            <wp:inline distT="0" distB="0" distL="0" distR="0" wp14:anchorId="2A37DD9A" wp14:editId="3C3D23C1">
              <wp:extent cx="5486400" cy="4263390"/>
              <wp:effectExtent l="0" t="0" r="0" b="381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42633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To>
    </w:p>
    <w:moveToRangeEnd w:id="642"/>
    <w:p w14:paraId="081E39A8" w14:textId="77777777" w:rsidR="008E59AA" w:rsidRDefault="008E59AA" w:rsidP="008B2FD1">
      <w:pPr>
        <w:ind w:firstLine="360"/>
      </w:pPr>
    </w:p>
    <w:p w14:paraId="22EC15E9" w14:textId="38BF7A6D" w:rsidR="00406151" w:rsidRPr="00252FC9" w:rsidRDefault="00406151">
      <w:pPr>
        <w:ind w:firstLine="360"/>
        <w:rPr>
          <w:ins w:id="686" w:author="Sun, Horace (CH01)" w:date="2017-03-29T09:35:00Z"/>
          <w:rFonts w:ascii="黑体" w:eastAsia="黑体" w:hAnsi="黑体"/>
          <w:b/>
          <w:sz w:val="24"/>
          <w:rPrChange w:id="687" w:author="Sun, Horace (CH01)" w:date="2017-03-29T09:36:00Z">
            <w:rPr>
              <w:ins w:id="688" w:author="Sun, Horace (CH01)" w:date="2017-03-29T09:35:00Z"/>
            </w:rPr>
          </w:rPrChange>
        </w:rPr>
        <w:pPrChange w:id="689" w:author="Sun, Horace (CH01)" w:date="2017-03-28T18:18:00Z">
          <w:pPr/>
        </w:pPrChange>
      </w:pPr>
      <w:bookmarkStart w:id="690" w:name="OLE_LINK5"/>
      <w:bookmarkStart w:id="691" w:name="OLE_LINK10"/>
      <w:ins w:id="692" w:author="Sun, Horace (CH01)" w:date="2017-03-29T09:35:00Z">
        <w:r w:rsidRPr="00252FC9">
          <w:rPr>
            <w:rFonts w:ascii="黑体" w:eastAsia="黑体" w:hAnsi="黑体" w:hint="eastAsia"/>
            <w:b/>
            <w:sz w:val="24"/>
            <w:rPrChange w:id="693" w:author="Sun, Horace (CH01)" w:date="2017-03-29T09:36:00Z">
              <w:rPr>
                <w:rFonts w:hint="eastAsia"/>
              </w:rPr>
            </w:rPrChange>
          </w:rPr>
          <w:t>步骤</w:t>
        </w:r>
      </w:ins>
      <w:ins w:id="694" w:author="Zhang, Lifen" w:date="2017-04-14T13:23:00Z">
        <w:r w:rsidR="0055165C">
          <w:rPr>
            <w:rFonts w:ascii="黑体" w:eastAsia="黑体" w:hAnsi="黑体" w:hint="eastAsia"/>
            <w:b/>
            <w:sz w:val="24"/>
          </w:rPr>
          <w:t>二</w:t>
        </w:r>
      </w:ins>
      <w:ins w:id="695" w:author="Sun, Horace (CH01)" w:date="2017-03-29T09:35:00Z">
        <w:del w:id="696" w:author="Zhang, Lifen" w:date="2017-04-14T13:23:00Z">
          <w:r w:rsidRPr="00252FC9" w:rsidDel="0055165C">
            <w:rPr>
              <w:rFonts w:ascii="黑体" w:eastAsia="黑体" w:hAnsi="黑体" w:hint="eastAsia"/>
              <w:b/>
              <w:sz w:val="24"/>
              <w:rPrChange w:id="697" w:author="Sun, Horace (CH01)" w:date="2017-03-29T09:36:00Z">
                <w:rPr>
                  <w:rFonts w:hint="eastAsia"/>
                </w:rPr>
              </w:rPrChange>
            </w:rPr>
            <w:delText>一</w:delText>
          </w:r>
        </w:del>
        <w:r w:rsidRPr="00252FC9">
          <w:rPr>
            <w:rFonts w:ascii="黑体" w:eastAsia="黑体" w:hAnsi="黑体" w:hint="eastAsia"/>
            <w:b/>
            <w:sz w:val="24"/>
            <w:rPrChange w:id="698" w:author="Sun, Horace (CH01)" w:date="2017-03-29T09:36:00Z">
              <w:rPr>
                <w:rFonts w:hint="eastAsia"/>
              </w:rPr>
            </w:rPrChange>
          </w:rPr>
          <w:t>：</w:t>
        </w:r>
        <w:del w:id="699" w:author="Zhao, Helen" w:date="2017-04-11T13:59:00Z">
          <w:r w:rsidRPr="00DE3C79" w:rsidDel="00FC697D">
            <w:rPr>
              <w:rFonts w:ascii="黑体" w:eastAsia="黑体" w:hAnsi="黑体" w:hint="eastAsia"/>
              <w:b/>
              <w:sz w:val="24"/>
              <w:rPrChange w:id="700" w:author="Zhang, Lifen" w:date="2017-04-17T13:34:00Z">
                <w:rPr>
                  <w:rFonts w:hint="eastAsia"/>
                </w:rPr>
              </w:rPrChange>
            </w:rPr>
            <w:delText>恢复</w:delText>
          </w:r>
        </w:del>
      </w:ins>
      <w:ins w:id="701" w:author="Zhao, Helen" w:date="2017-04-11T13:59:00Z">
        <w:r w:rsidR="00FC697D" w:rsidRPr="00DE3C79">
          <w:rPr>
            <w:rFonts w:ascii="黑体" w:eastAsia="黑体" w:hAnsi="黑体" w:hint="eastAsia"/>
            <w:b/>
            <w:sz w:val="24"/>
            <w:rPrChange w:id="702" w:author="Zhang, Lifen" w:date="2017-04-17T13:34:00Z">
              <w:rPr>
                <w:rFonts w:ascii="黑体" w:eastAsia="黑体" w:hAnsi="黑体" w:hint="eastAsia"/>
                <w:b/>
                <w:sz w:val="24"/>
              </w:rPr>
            </w:rPrChange>
          </w:rPr>
          <w:t>导入</w:t>
        </w:r>
      </w:ins>
      <w:ins w:id="703" w:author="Sun, Horace (CH01)" w:date="2017-03-29T09:35:00Z">
        <w:r w:rsidRPr="00252FC9">
          <w:rPr>
            <w:rFonts w:ascii="黑体" w:eastAsia="黑体" w:hAnsi="黑体" w:hint="eastAsia"/>
            <w:b/>
            <w:sz w:val="24"/>
            <w:rPrChange w:id="704" w:author="Sun, Horace (CH01)" w:date="2017-03-29T09:36:00Z">
              <w:rPr>
                <w:rFonts w:hint="eastAsia"/>
              </w:rPr>
            </w:rPrChange>
          </w:rPr>
          <w:t>虚拟机</w:t>
        </w:r>
      </w:ins>
    </w:p>
    <w:bookmarkEnd w:id="690"/>
    <w:bookmarkEnd w:id="691"/>
    <w:p w14:paraId="58BCA530" w14:textId="6FBF2BCD" w:rsidR="002B39BE" w:rsidRPr="00FD7E3E" w:rsidRDefault="002353DA">
      <w:pPr>
        <w:ind w:firstLine="360"/>
        <w:rPr>
          <w:ins w:id="705" w:author="Zhao, Helen" w:date="2017-04-11T16:20:00Z"/>
          <w:rPrChange w:id="706" w:author="Zhang, Lifen" w:date="2017-04-14T13:37:00Z">
            <w:rPr>
              <w:ins w:id="707" w:author="Zhao, Helen" w:date="2017-04-11T16:20:00Z"/>
              <w:b/>
              <w:color w:val="FF0000"/>
            </w:rPr>
          </w:rPrChange>
        </w:rPr>
        <w:pPrChange w:id="708" w:author="Zhao, Helen" w:date="2017-04-11T16:22:00Z">
          <w:pPr/>
        </w:pPrChange>
      </w:pPr>
      <w:ins w:id="709" w:author="Zhao, Helen" w:date="2017-04-11T16:35:00Z">
        <w:r w:rsidRPr="00FD7E3E">
          <w:rPr>
            <w:rFonts w:hint="eastAsia"/>
            <w:rPrChange w:id="710" w:author="Zhang, Lifen" w:date="2017-04-14T13:37:00Z">
              <w:rPr>
                <w:rFonts w:hint="eastAsia"/>
                <w:b/>
                <w:color w:val="FF0000"/>
              </w:rPr>
            </w:rPrChange>
          </w:rPr>
          <w:lastRenderedPageBreak/>
          <w:t>从</w:t>
        </w:r>
      </w:ins>
      <w:ins w:id="711" w:author="Zhao, Helen" w:date="2017-04-11T16:58:00Z">
        <w:r w:rsidR="006E7F6E" w:rsidRPr="00FD7E3E">
          <w:rPr>
            <w:rPrChange w:id="712" w:author="Zhang, Lifen" w:date="2017-04-14T13:37:00Z">
              <w:rPr>
                <w:b/>
                <w:color w:val="FF0000"/>
              </w:rPr>
            </w:rPrChange>
          </w:rPr>
          <w:t>Windows</w:t>
        </w:r>
        <w:r w:rsidR="006E7F6E" w:rsidRPr="00FD7E3E">
          <w:rPr>
            <w:rFonts w:hint="eastAsia"/>
            <w:rPrChange w:id="713" w:author="Zhang, Lifen" w:date="2017-04-14T13:37:00Z">
              <w:rPr>
                <w:rFonts w:hint="eastAsia"/>
                <w:b/>
                <w:color w:val="FF0000"/>
              </w:rPr>
            </w:rPrChange>
          </w:rPr>
          <w:t>“开始”菜单</w:t>
        </w:r>
      </w:ins>
      <w:ins w:id="714" w:author="Zhao, Helen" w:date="2017-04-11T16:35:00Z">
        <w:r w:rsidRPr="00FD7E3E">
          <w:rPr>
            <w:rFonts w:hint="eastAsia"/>
            <w:rPrChange w:id="715" w:author="Zhang, Lifen" w:date="2017-04-14T13:37:00Z">
              <w:rPr>
                <w:rFonts w:hint="eastAsia"/>
                <w:b/>
                <w:color w:val="FF0000"/>
              </w:rPr>
            </w:rPrChange>
          </w:rPr>
          <w:t>打开“</w:t>
        </w:r>
        <w:r w:rsidRPr="00FD7E3E">
          <w:rPr>
            <w:rPrChange w:id="716" w:author="Zhang, Lifen" w:date="2017-04-14T13:37:00Z">
              <w:rPr>
                <w:b/>
                <w:color w:val="FF0000"/>
              </w:rPr>
            </w:rPrChange>
          </w:rPr>
          <w:t>This PC</w:t>
        </w:r>
        <w:r w:rsidRPr="00FD7E3E">
          <w:rPr>
            <w:rFonts w:hint="eastAsia"/>
            <w:rPrChange w:id="717" w:author="Zhang, Lifen" w:date="2017-04-14T13:37:00Z">
              <w:rPr>
                <w:rFonts w:hint="eastAsia"/>
                <w:b/>
                <w:color w:val="FF0000"/>
              </w:rPr>
            </w:rPrChange>
          </w:rPr>
          <w:t>”</w:t>
        </w:r>
      </w:ins>
      <w:ins w:id="718" w:author="Zhao, Helen" w:date="2017-04-11T16:22:00Z">
        <w:r w:rsidR="002B39BE" w:rsidRPr="00FD7E3E">
          <w:rPr>
            <w:rFonts w:hint="eastAsia"/>
          </w:rPr>
          <w:t>选择</w:t>
        </w:r>
      </w:ins>
      <w:ins w:id="719" w:author="Zhao, Helen" w:date="2017-04-11T16:35:00Z">
        <w:r w:rsidRPr="00FD7E3E">
          <w:rPr>
            <w:rFonts w:hint="eastAsia"/>
            <w:rPrChange w:id="720" w:author="Zhang, Lifen" w:date="2017-04-14T13:37:00Z">
              <w:rPr>
                <w:rFonts w:hint="eastAsia"/>
                <w:b/>
                <w:color w:val="FF0000"/>
              </w:rPr>
            </w:rPrChange>
          </w:rPr>
          <w:t>一个</w:t>
        </w:r>
      </w:ins>
      <w:ins w:id="721" w:author="Zhao, Helen" w:date="2017-04-11T16:22:00Z">
        <w:r w:rsidR="002B39BE" w:rsidRPr="00FD7E3E">
          <w:rPr>
            <w:rFonts w:hint="eastAsia"/>
          </w:rPr>
          <w:t>盘，如</w:t>
        </w:r>
        <w:r w:rsidR="002B39BE" w:rsidRPr="00FD7E3E">
          <w:t>D</w:t>
        </w:r>
        <w:r w:rsidR="002B39BE" w:rsidRPr="00FD7E3E">
          <w:rPr>
            <w:rFonts w:hint="eastAsia"/>
          </w:rPr>
          <w:t>盘，创建</w:t>
        </w:r>
        <w:r w:rsidR="002B39BE" w:rsidRPr="00FD7E3E">
          <w:t>Packages</w:t>
        </w:r>
        <w:r w:rsidR="002B39BE" w:rsidRPr="00FD7E3E">
          <w:rPr>
            <w:rFonts w:hint="eastAsia"/>
          </w:rPr>
          <w:t>文件夹，然后</w:t>
        </w:r>
      </w:ins>
      <w:del w:id="722" w:author="Sun, Horace (CH01)" w:date="2017-03-28T18:16:00Z">
        <w:r w:rsidR="001013A7" w:rsidRPr="00FD7E3E" w:rsidDel="000B4F7E">
          <w:rPr>
            <w:rFonts w:hint="eastAsia"/>
          </w:rPr>
          <w:delText>拷贝</w:delText>
        </w:r>
      </w:del>
      <w:ins w:id="723" w:author="Sun, Horace (CH01)" w:date="2017-03-28T18:16:00Z">
        <w:r w:rsidR="000B4F7E" w:rsidRPr="00FD7E3E">
          <w:rPr>
            <w:rFonts w:hint="eastAsia"/>
          </w:rPr>
          <w:t>将</w:t>
        </w:r>
      </w:ins>
      <w:ins w:id="724" w:author="Sun, Horace (CH01)" w:date="2017-03-28T18:15:00Z">
        <w:r w:rsidR="00E11F61" w:rsidRPr="00FD7E3E">
          <w:rPr>
            <w:rFonts w:hint="eastAsia"/>
          </w:rPr>
          <w:t>“光盘根目录</w:t>
        </w:r>
        <w:r w:rsidR="00E11F61" w:rsidRPr="00FD7E3E">
          <w:t>\Packages”</w:t>
        </w:r>
      </w:ins>
      <w:ins w:id="725" w:author="Zhao, Helen" w:date="2017-04-11T15:33:00Z">
        <w:r w:rsidR="00ED0E8E" w:rsidRPr="00FD7E3E">
          <w:rPr>
            <w:rFonts w:hint="eastAsia"/>
          </w:rPr>
          <w:t>文件夹</w:t>
        </w:r>
      </w:ins>
      <w:ins w:id="726" w:author="Zhao, Helen" w:date="2017-04-11T16:23:00Z">
        <w:r w:rsidR="002B39BE" w:rsidRPr="00FD7E3E">
          <w:rPr>
            <w:rFonts w:hint="eastAsia"/>
            <w:rPrChange w:id="727" w:author="Zhang, Lifen" w:date="2017-04-14T13:37:00Z">
              <w:rPr>
                <w:rFonts w:hint="eastAsia"/>
                <w:b/>
                <w:color w:val="FF0000"/>
              </w:rPr>
            </w:rPrChange>
          </w:rPr>
          <w:t>内以下</w:t>
        </w:r>
      </w:ins>
      <w:ins w:id="728" w:author="Zhao, Helen" w:date="2017-04-11T16:19:00Z">
        <w:r w:rsidR="002B39BE" w:rsidRPr="00FD7E3E">
          <w:rPr>
            <w:rPrChange w:id="729" w:author="Zhang, Lifen" w:date="2017-04-14T13:37:00Z">
              <w:rPr>
                <w:b/>
                <w:color w:val="FF0000"/>
              </w:rPr>
            </w:rPrChange>
          </w:rPr>
          <w:t>8</w:t>
        </w:r>
        <w:r w:rsidR="002B39BE" w:rsidRPr="00FD7E3E">
          <w:rPr>
            <w:rFonts w:hint="eastAsia"/>
            <w:rPrChange w:id="730" w:author="Zhang, Lifen" w:date="2017-04-14T13:37:00Z">
              <w:rPr>
                <w:rFonts w:hint="eastAsia"/>
                <w:b/>
                <w:color w:val="FF0000"/>
              </w:rPr>
            </w:rPrChange>
          </w:rPr>
          <w:t>个</w:t>
        </w:r>
      </w:ins>
      <w:ins w:id="731" w:author="Zhao, Helen" w:date="2017-04-11T16:20:00Z">
        <w:r w:rsidR="002B39BE" w:rsidRPr="00FD7E3E">
          <w:rPr>
            <w:rFonts w:hint="eastAsia"/>
            <w:rPrChange w:id="732" w:author="Zhang, Lifen" w:date="2017-04-14T13:37:00Z">
              <w:rPr>
                <w:rFonts w:hint="eastAsia"/>
                <w:b/>
                <w:color w:val="FF0000"/>
              </w:rPr>
            </w:rPrChange>
          </w:rPr>
          <w:t>文件</w:t>
        </w:r>
      </w:ins>
      <w:ins w:id="733" w:author="Zhao, Helen" w:date="2017-04-11T16:22:00Z">
        <w:r w:rsidR="002B39BE" w:rsidRPr="00FD7E3E">
          <w:rPr>
            <w:rFonts w:hint="eastAsia"/>
            <w:rPrChange w:id="734" w:author="Zhang, Lifen" w:date="2017-04-14T13:37:00Z">
              <w:rPr>
                <w:rFonts w:hint="eastAsia"/>
                <w:b/>
                <w:color w:val="FF0000"/>
              </w:rPr>
            </w:rPrChange>
          </w:rPr>
          <w:t>夹</w:t>
        </w:r>
      </w:ins>
      <w:ins w:id="735" w:author="Sun, Horace (CH01)" w:date="2017-03-28T18:16:00Z">
        <w:r w:rsidR="000B4F7E" w:rsidRPr="00FD7E3E">
          <w:rPr>
            <w:rFonts w:hint="eastAsia"/>
          </w:rPr>
          <w:t>拷贝</w:t>
        </w:r>
      </w:ins>
      <w:del w:id="736" w:author="Sun, Horace (CH01)" w:date="2017-03-28T18:15:00Z">
        <w:r w:rsidR="001013A7" w:rsidRPr="00FD7E3E" w:rsidDel="00963886">
          <w:rPr>
            <w:rFonts w:hint="eastAsia"/>
          </w:rPr>
          <w:delText>镜像文件</w:delText>
        </w:r>
      </w:del>
      <w:r w:rsidR="001013A7" w:rsidRPr="00FD7E3E">
        <w:rPr>
          <w:rFonts w:hint="eastAsia"/>
        </w:rPr>
        <w:t>到</w:t>
      </w:r>
      <w:ins w:id="737" w:author="Zhao, Helen" w:date="2017-04-11T16:26:00Z">
        <w:r w:rsidR="002B39BE" w:rsidRPr="00FD7E3E">
          <w:rPr>
            <w:rFonts w:hint="eastAsia"/>
            <w:rPrChange w:id="738" w:author="Zhang, Lifen" w:date="2017-04-14T13:37:00Z">
              <w:rPr>
                <w:rFonts w:hint="eastAsia"/>
                <w:b/>
                <w:color w:val="FF0000"/>
              </w:rPr>
            </w:rPrChange>
          </w:rPr>
          <w:t>“</w:t>
        </w:r>
      </w:ins>
      <w:del w:id="739" w:author="Zhao, Helen" w:date="2017-04-11T16:24:00Z">
        <w:r w:rsidR="001013A7" w:rsidRPr="00FD7E3E" w:rsidDel="002B39BE">
          <w:rPr>
            <w:rFonts w:hint="eastAsia"/>
          </w:rPr>
          <w:delText>服务器</w:delText>
        </w:r>
      </w:del>
      <w:ins w:id="740" w:author="Zhao, Helen" w:date="2017-04-11T16:24:00Z">
        <w:r w:rsidR="002B39BE" w:rsidRPr="00FD7E3E">
          <w:rPr>
            <w:rPrChange w:id="741" w:author="Zhang, Lifen" w:date="2017-04-14T13:37:00Z">
              <w:rPr>
                <w:b/>
                <w:color w:val="FF0000"/>
              </w:rPr>
            </w:rPrChange>
          </w:rPr>
          <w:t>D</w:t>
        </w:r>
        <w:r w:rsidR="002B39BE" w:rsidRPr="00FD7E3E">
          <w:rPr>
            <w:rFonts w:hint="eastAsia"/>
            <w:rPrChange w:id="742" w:author="Zhang, Lifen" w:date="2017-04-14T13:37:00Z">
              <w:rPr>
                <w:rFonts w:hint="eastAsia"/>
                <w:b/>
                <w:color w:val="FF0000"/>
              </w:rPr>
            </w:rPrChange>
          </w:rPr>
          <w:t>：</w:t>
        </w:r>
        <w:r w:rsidR="002B39BE" w:rsidRPr="00FD7E3E">
          <w:rPr>
            <w:rPrChange w:id="743" w:author="Zhang, Lifen" w:date="2017-04-14T13:37:00Z">
              <w:rPr>
                <w:b/>
                <w:color w:val="FF0000"/>
              </w:rPr>
            </w:rPrChange>
          </w:rPr>
          <w:t>\Packages</w:t>
        </w:r>
      </w:ins>
      <w:ins w:id="744" w:author="Zhao, Helen" w:date="2017-04-11T16:26:00Z">
        <w:r w:rsidR="002B39BE" w:rsidRPr="00FD7E3E">
          <w:rPr>
            <w:rFonts w:hint="eastAsia"/>
            <w:rPrChange w:id="745" w:author="Zhang, Lifen" w:date="2017-04-14T13:37:00Z">
              <w:rPr>
                <w:rFonts w:hint="eastAsia"/>
                <w:b/>
                <w:color w:val="FF0000"/>
              </w:rPr>
            </w:rPrChange>
          </w:rPr>
          <w:t>”</w:t>
        </w:r>
      </w:ins>
      <w:ins w:id="746" w:author="Zhao, Helen" w:date="2017-04-11T15:41:00Z">
        <w:r w:rsidR="00ED0E8E" w:rsidRPr="00FD7E3E">
          <w:rPr>
            <w:rFonts w:hint="eastAsia"/>
          </w:rPr>
          <w:t>（</w:t>
        </w:r>
      </w:ins>
      <w:ins w:id="747" w:author="Zhao, Helen" w:date="2017-04-11T16:21:00Z">
        <w:r w:rsidR="002B39BE" w:rsidRPr="00FD7E3E">
          <w:rPr>
            <w:rFonts w:hint="eastAsia"/>
            <w:rPrChange w:id="748" w:author="Zhang, Lifen" w:date="2017-04-14T13:37:00Z">
              <w:rPr>
                <w:rFonts w:hint="eastAsia"/>
                <w:b/>
                <w:color w:val="FF0000"/>
              </w:rPr>
            </w:rPrChange>
          </w:rPr>
          <w:t>平均每个文件夹约</w:t>
        </w:r>
      </w:ins>
      <w:ins w:id="749" w:author="Zhao, Helen" w:date="2017-04-11T15:50:00Z">
        <w:r w:rsidR="008A0C92" w:rsidRPr="00FD7E3E">
          <w:t>1</w:t>
        </w:r>
      </w:ins>
      <w:ins w:id="750" w:author="Zhao, Helen" w:date="2017-04-11T16:15:00Z">
        <w:r w:rsidR="00BE4925" w:rsidRPr="00FD7E3E">
          <w:rPr>
            <w:rPrChange w:id="751" w:author="Zhang, Lifen" w:date="2017-04-14T13:37:00Z">
              <w:rPr>
                <w:b/>
                <w:color w:val="FF0000"/>
              </w:rPr>
            </w:rPrChange>
          </w:rPr>
          <w:t>5</w:t>
        </w:r>
      </w:ins>
      <w:ins w:id="752" w:author="Zhao, Helen" w:date="2017-04-11T15:50:00Z">
        <w:r w:rsidR="008A0C92" w:rsidRPr="00FD7E3E">
          <w:t>G</w:t>
        </w:r>
      </w:ins>
      <w:ins w:id="753" w:author="Zhao, Helen" w:date="2017-04-11T16:15:00Z">
        <w:r w:rsidR="00BE4925" w:rsidRPr="00FD7E3E">
          <w:rPr>
            <w:rFonts w:hint="eastAsia"/>
            <w:rPrChange w:id="754" w:author="Zhang, Lifen" w:date="2017-04-14T13:37:00Z">
              <w:rPr>
                <w:rFonts w:hint="eastAsia"/>
                <w:b/>
                <w:color w:val="FF0000"/>
              </w:rPr>
            </w:rPrChange>
          </w:rPr>
          <w:t>左右</w:t>
        </w:r>
      </w:ins>
      <w:ins w:id="755" w:author="Zhao, Helen" w:date="2017-04-11T15:50:00Z">
        <w:r w:rsidR="008A0C92" w:rsidRPr="00FD7E3E">
          <w:rPr>
            <w:rFonts w:hint="eastAsia"/>
          </w:rPr>
          <w:t>，共</w:t>
        </w:r>
        <w:r w:rsidR="008A0C92" w:rsidRPr="00FD7E3E">
          <w:t>8</w:t>
        </w:r>
        <w:r w:rsidR="008A0C92" w:rsidRPr="00FD7E3E">
          <w:rPr>
            <w:rFonts w:hint="eastAsia"/>
          </w:rPr>
          <w:t>个文件，</w:t>
        </w:r>
      </w:ins>
      <w:ins w:id="756" w:author="Zhao, Helen" w:date="2017-04-11T16:16:00Z">
        <w:r w:rsidR="00BE4925" w:rsidRPr="00FD7E3E">
          <w:rPr>
            <w:rFonts w:hint="eastAsia"/>
            <w:rPrChange w:id="757" w:author="Zhang, Lifen" w:date="2017-04-14T13:37:00Z">
              <w:rPr>
                <w:rFonts w:hint="eastAsia"/>
                <w:b/>
                <w:color w:val="FF0000"/>
              </w:rPr>
            </w:rPrChange>
          </w:rPr>
          <w:t>如</w:t>
        </w:r>
      </w:ins>
      <w:ins w:id="758" w:author="Zhao, Helen" w:date="2017-04-11T16:18:00Z">
        <w:r w:rsidR="002B39BE" w:rsidRPr="00FD7E3E">
          <w:rPr>
            <w:rFonts w:hint="eastAsia"/>
            <w:rPrChange w:id="759" w:author="Zhang, Lifen" w:date="2017-04-14T13:37:00Z">
              <w:rPr>
                <w:rFonts w:hint="eastAsia"/>
                <w:b/>
                <w:color w:val="FF0000"/>
              </w:rPr>
            </w:rPrChange>
          </w:rPr>
          <w:t>从</w:t>
        </w:r>
      </w:ins>
      <w:ins w:id="760" w:author="Zhao, Helen" w:date="2017-04-11T16:16:00Z">
        <w:r w:rsidR="00BE4925" w:rsidRPr="00FD7E3E">
          <w:rPr>
            <w:rFonts w:hint="eastAsia"/>
            <w:rPrChange w:id="761" w:author="Zhang, Lifen" w:date="2017-04-14T13:37:00Z">
              <w:rPr>
                <w:rFonts w:hint="eastAsia"/>
                <w:b/>
                <w:color w:val="FF0000"/>
              </w:rPr>
            </w:rPrChange>
          </w:rPr>
          <w:t>光盘拷贝</w:t>
        </w:r>
      </w:ins>
      <w:ins w:id="762" w:author="Zhao, Helen" w:date="2017-04-11T16:17:00Z">
        <w:r w:rsidR="00BE4925" w:rsidRPr="00FD7E3E">
          <w:rPr>
            <w:rFonts w:hint="eastAsia"/>
            <w:rPrChange w:id="763" w:author="Zhang, Lifen" w:date="2017-04-14T13:37:00Z">
              <w:rPr>
                <w:rFonts w:hint="eastAsia"/>
                <w:b/>
                <w:color w:val="FF0000"/>
              </w:rPr>
            </w:rPrChange>
          </w:rPr>
          <w:t>较快</w:t>
        </w:r>
        <w:del w:id="764" w:author="Zhang, Lifen" w:date="2017-04-17T13:34:00Z">
          <w:r w:rsidR="00BE4925" w:rsidRPr="00FD7E3E" w:rsidDel="00DE3C79">
            <w:rPr>
              <w:rFonts w:hint="eastAsia"/>
              <w:rPrChange w:id="765" w:author="Zhang, Lifen" w:date="2017-04-14T13:37:00Z">
                <w:rPr>
                  <w:rFonts w:hint="eastAsia"/>
                  <w:b/>
                  <w:color w:val="FF0000"/>
                </w:rPr>
              </w:rPrChange>
            </w:rPr>
            <w:delText>，</w:delText>
          </w:r>
        </w:del>
      </w:ins>
      <w:ins w:id="766" w:author="Zhao, Helen" w:date="2017-04-11T16:16:00Z">
        <w:del w:id="767" w:author="Zhang, Lifen" w:date="2017-04-17T13:34:00Z">
          <w:r w:rsidR="00BE4925" w:rsidRPr="00FD7E3E" w:rsidDel="00DE3C79">
            <w:rPr>
              <w:rFonts w:hint="eastAsia"/>
              <w:rPrChange w:id="768" w:author="Zhang, Lifen" w:date="2017-04-14T13:37:00Z">
                <w:rPr>
                  <w:rFonts w:hint="eastAsia"/>
                  <w:b/>
                  <w:color w:val="FF0000"/>
                </w:rPr>
              </w:rPrChange>
            </w:rPr>
            <w:delText>约</w:delText>
          </w:r>
        </w:del>
      </w:ins>
      <w:ins w:id="769" w:author="Zhao, Helen" w:date="2017-04-11T16:31:00Z">
        <w:del w:id="770" w:author="Zhang, Lifen" w:date="2017-04-17T13:34:00Z">
          <w:r w:rsidR="00884F5E" w:rsidRPr="00FD7E3E" w:rsidDel="00DE3C79">
            <w:rPr>
              <w:rPrChange w:id="771" w:author="Zhang, Lifen" w:date="2017-04-14T13:37:00Z">
                <w:rPr>
                  <w:b/>
                  <w:color w:val="FF0000"/>
                </w:rPr>
              </w:rPrChange>
            </w:rPr>
            <w:delText>0.5</w:delText>
          </w:r>
        </w:del>
      </w:ins>
      <w:ins w:id="772" w:author="Zhao, Helen" w:date="2017-04-11T15:41:00Z">
        <w:del w:id="773" w:author="Zhang, Lifen" w:date="2017-04-17T13:34:00Z">
          <w:r w:rsidR="00ED0E8E" w:rsidRPr="00FD7E3E" w:rsidDel="00DE3C79">
            <w:rPr>
              <w:rFonts w:hint="eastAsia"/>
            </w:rPr>
            <w:delText>小时</w:delText>
          </w:r>
        </w:del>
        <w:r w:rsidR="00ED0E8E" w:rsidRPr="00FD7E3E">
          <w:rPr>
            <w:rFonts w:hint="eastAsia"/>
          </w:rPr>
          <w:t>）</w:t>
        </w:r>
      </w:ins>
    </w:p>
    <w:p w14:paraId="47822537" w14:textId="77777777" w:rsidR="002B39BE" w:rsidRPr="00FD7E3E" w:rsidRDefault="002B39BE" w:rsidP="002B39BE">
      <w:pPr>
        <w:pStyle w:val="ListParagraph"/>
        <w:numPr>
          <w:ilvl w:val="1"/>
          <w:numId w:val="12"/>
        </w:numPr>
        <w:rPr>
          <w:ins w:id="774" w:author="Zhao, Helen" w:date="2017-04-11T16:20:00Z"/>
        </w:rPr>
      </w:pPr>
      <w:ins w:id="775" w:author="Zhao, Helen" w:date="2017-04-11T16:20:00Z">
        <w:r w:rsidRPr="00FD7E3E">
          <w:t>BPS-R200-NginX</w:t>
        </w:r>
      </w:ins>
    </w:p>
    <w:p w14:paraId="66DA8585" w14:textId="77777777" w:rsidR="002B39BE" w:rsidRPr="00FD7E3E" w:rsidRDefault="002B39BE" w:rsidP="002B39BE">
      <w:pPr>
        <w:pStyle w:val="ListParagraph"/>
        <w:numPr>
          <w:ilvl w:val="1"/>
          <w:numId w:val="12"/>
        </w:numPr>
        <w:rPr>
          <w:ins w:id="776" w:author="Zhao, Helen" w:date="2017-04-11T16:20:00Z"/>
        </w:rPr>
      </w:pPr>
      <w:ins w:id="777" w:author="Zhao, Helen" w:date="2017-04-11T16:20:00Z">
        <w:r w:rsidRPr="00FD7E3E">
          <w:t>BPS-R200-Cassandra</w:t>
        </w:r>
      </w:ins>
    </w:p>
    <w:p w14:paraId="684137A6" w14:textId="77777777" w:rsidR="002B39BE" w:rsidRPr="00FD7E3E" w:rsidRDefault="002B39BE" w:rsidP="002B39BE">
      <w:pPr>
        <w:pStyle w:val="ListParagraph"/>
        <w:numPr>
          <w:ilvl w:val="1"/>
          <w:numId w:val="12"/>
        </w:numPr>
        <w:rPr>
          <w:ins w:id="778" w:author="Zhao, Helen" w:date="2017-04-11T16:20:00Z"/>
        </w:rPr>
      </w:pPr>
      <w:ins w:id="779" w:author="Zhao, Helen" w:date="2017-04-11T16:20:00Z">
        <w:r w:rsidRPr="00FD7E3E">
          <w:t>BPS-R200-Platform</w:t>
        </w:r>
      </w:ins>
    </w:p>
    <w:p w14:paraId="2900D092" w14:textId="77777777" w:rsidR="002B39BE" w:rsidRPr="00FD7E3E" w:rsidRDefault="002B39BE" w:rsidP="002B39BE">
      <w:pPr>
        <w:pStyle w:val="ListParagraph"/>
        <w:numPr>
          <w:ilvl w:val="1"/>
          <w:numId w:val="12"/>
        </w:numPr>
        <w:rPr>
          <w:ins w:id="780" w:author="Zhao, Helen" w:date="2017-04-11T16:20:00Z"/>
        </w:rPr>
      </w:pPr>
      <w:ins w:id="781" w:author="Zhao, Helen" w:date="2017-04-11T16:20:00Z">
        <w:r w:rsidRPr="00FD7E3E">
          <w:t>BPS-R200-PostgreSQL</w:t>
        </w:r>
      </w:ins>
    </w:p>
    <w:p w14:paraId="1F4E2EC8" w14:textId="77777777" w:rsidR="002B39BE" w:rsidRPr="00FD7E3E" w:rsidRDefault="002B39BE" w:rsidP="002B39BE">
      <w:pPr>
        <w:pStyle w:val="ListParagraph"/>
        <w:numPr>
          <w:ilvl w:val="1"/>
          <w:numId w:val="12"/>
        </w:numPr>
        <w:rPr>
          <w:ins w:id="782" w:author="Zhao, Helen" w:date="2017-04-11T16:20:00Z"/>
        </w:rPr>
      </w:pPr>
      <w:ins w:id="783" w:author="Zhao, Helen" w:date="2017-04-11T16:20:00Z">
        <w:r w:rsidRPr="00FD7E3E">
          <w:t>BPS-R200-Redis</w:t>
        </w:r>
      </w:ins>
    </w:p>
    <w:p w14:paraId="15657BE9" w14:textId="77777777" w:rsidR="002B39BE" w:rsidRPr="00FD7E3E" w:rsidRDefault="002B39BE" w:rsidP="002B39BE">
      <w:pPr>
        <w:pStyle w:val="ListParagraph"/>
        <w:numPr>
          <w:ilvl w:val="1"/>
          <w:numId w:val="12"/>
        </w:numPr>
        <w:rPr>
          <w:ins w:id="784" w:author="Zhao, Helen" w:date="2017-04-11T16:20:00Z"/>
        </w:rPr>
      </w:pPr>
      <w:ins w:id="785" w:author="Zhao, Helen" w:date="2017-04-11T16:20:00Z">
        <w:r w:rsidRPr="00FD7E3E">
          <w:t>BPS-R200-StaticResource</w:t>
        </w:r>
      </w:ins>
    </w:p>
    <w:p w14:paraId="714F5788" w14:textId="77777777" w:rsidR="002B39BE" w:rsidRPr="00FD7E3E" w:rsidRDefault="002B39BE" w:rsidP="002B39BE">
      <w:pPr>
        <w:pStyle w:val="ListParagraph"/>
        <w:numPr>
          <w:ilvl w:val="1"/>
          <w:numId w:val="12"/>
        </w:numPr>
        <w:rPr>
          <w:ins w:id="786" w:author="Zhao, Helen" w:date="2017-04-11T16:20:00Z"/>
        </w:rPr>
      </w:pPr>
      <w:ins w:id="787" w:author="Zhao, Helen" w:date="2017-04-11T16:20:00Z">
        <w:r w:rsidRPr="00FD7E3E">
          <w:t>BPS-R200-DynamicResource</w:t>
        </w:r>
      </w:ins>
    </w:p>
    <w:p w14:paraId="782F3E9E" w14:textId="7BF16740" w:rsidR="002B39BE" w:rsidRPr="00FD7E3E" w:rsidRDefault="002B39BE">
      <w:pPr>
        <w:pStyle w:val="ListParagraph"/>
        <w:numPr>
          <w:ilvl w:val="1"/>
          <w:numId w:val="12"/>
        </w:numPr>
        <w:rPr>
          <w:ins w:id="788" w:author="Zhao, Helen" w:date="2017-04-11T16:20:00Z"/>
        </w:rPr>
        <w:pPrChange w:id="789" w:author="Zhao, Helen" w:date="2017-04-11T16:25:00Z">
          <w:pPr/>
        </w:pPrChange>
      </w:pPr>
      <w:ins w:id="790" w:author="Zhao, Helen" w:date="2017-04-11T16:20:00Z">
        <w:r w:rsidRPr="00FD7E3E">
          <w:t>BPS-R200-UserManagement</w:t>
        </w:r>
      </w:ins>
    </w:p>
    <w:p w14:paraId="0D0495D1" w14:textId="1A050B7B" w:rsidR="00096FAA" w:rsidDel="000E6654" w:rsidRDefault="00C75F58">
      <w:pPr>
        <w:ind w:firstLine="360"/>
        <w:rPr>
          <w:del w:id="791" w:author="Sun, Horace (CH01)" w:date="2017-03-28T18:18:00Z"/>
        </w:rPr>
        <w:pPrChange w:id="792" w:author="Sun, Horace (CH01)" w:date="2017-03-28T18:14:00Z">
          <w:pPr/>
        </w:pPrChange>
      </w:pPr>
      <w:ins w:id="793" w:author="Zhang, Lifen" w:date="2017-04-14T13:47:00Z">
        <w:r>
          <w:rPr>
            <w:strike/>
            <w:color w:val="FF0000"/>
          </w:rPr>
          <w:t>(</w:t>
        </w:r>
      </w:ins>
      <w:ins w:id="794" w:author="Sun, Horace (CH01)" w:date="2017-03-28T18:17:00Z">
        <w:del w:id="795" w:author="Zhang, Lifen" w:date="2017-04-14T13:47:00Z">
          <w:r w:rsidR="001F733F" w:rsidDel="00C75F58">
            <w:rPr>
              <w:rFonts w:hint="eastAsia"/>
            </w:rPr>
            <w:delText>（</w:delText>
          </w:r>
          <w:r w:rsidR="001F733F" w:rsidRPr="002B39BE" w:rsidDel="00C75F58">
            <w:rPr>
              <w:rFonts w:hint="eastAsia"/>
              <w:strike/>
              <w:color w:val="FF0000"/>
              <w:rPrChange w:id="796" w:author="Zhao, Helen" w:date="2017-04-11T16:24:00Z">
                <w:rPr>
                  <w:rFonts w:hint="eastAsia"/>
                </w:rPr>
              </w:rPrChange>
            </w:rPr>
            <w:delText>如</w:delText>
          </w:r>
          <w:r w:rsidR="001F733F" w:rsidRPr="002B39BE" w:rsidDel="00C75F58">
            <w:rPr>
              <w:strike/>
              <w:color w:val="FF0000"/>
              <w:rPrChange w:id="797" w:author="Zhao, Helen" w:date="2017-04-11T16:24:00Z">
                <w:rPr/>
              </w:rPrChange>
            </w:rPr>
            <w:delText>D</w:delText>
          </w:r>
          <w:r w:rsidR="001F733F" w:rsidRPr="002B39BE" w:rsidDel="00C75F58">
            <w:rPr>
              <w:rFonts w:hint="eastAsia"/>
              <w:strike/>
              <w:color w:val="FF0000"/>
              <w:rPrChange w:id="798" w:author="Zhao, Helen" w:date="2017-04-11T16:24:00Z">
                <w:rPr>
                  <w:rFonts w:hint="eastAsia"/>
                </w:rPr>
              </w:rPrChange>
            </w:rPr>
            <w:delText>盘</w:delText>
          </w:r>
          <w:r w:rsidR="007D2273" w:rsidRPr="002B39BE" w:rsidDel="00C75F58">
            <w:rPr>
              <w:rFonts w:hint="eastAsia"/>
              <w:strike/>
              <w:color w:val="FF0000"/>
              <w:rPrChange w:id="799" w:author="Zhao, Helen" w:date="2017-04-11T16:24:00Z">
                <w:rPr>
                  <w:rFonts w:hint="eastAsia"/>
                </w:rPr>
              </w:rPrChange>
            </w:rPr>
            <w:delText>，</w:delText>
          </w:r>
        </w:del>
        <w:r w:rsidR="007D2273">
          <w:t>以下安装步骤</w:t>
        </w:r>
      </w:ins>
      <w:ins w:id="800" w:author="Sun, Horace (CH01)" w:date="2017-03-28T18:24:00Z">
        <w:r w:rsidR="00A62517">
          <w:rPr>
            <w:rFonts w:hint="eastAsia"/>
          </w:rPr>
          <w:t>说明</w:t>
        </w:r>
      </w:ins>
      <w:ins w:id="801" w:author="Sun, Horace (CH01)" w:date="2017-03-28T18:17:00Z">
        <w:r w:rsidR="007D2273">
          <w:t>以</w:t>
        </w:r>
        <w:r w:rsidR="007D2273">
          <w:t>D</w:t>
        </w:r>
        <w:r w:rsidR="00B36ED4">
          <w:t>盘为例</w:t>
        </w:r>
      </w:ins>
      <w:ins w:id="802" w:author="Sun, Horace (CH01)" w:date="2017-03-28T18:23:00Z">
        <w:r w:rsidR="00F62F4B">
          <w:rPr>
            <w:rFonts w:hint="eastAsia"/>
          </w:rPr>
          <w:t>，</w:t>
        </w:r>
      </w:ins>
      <w:ins w:id="803" w:author="Sun, Horace (CH01)" w:date="2017-03-28T18:24:00Z">
        <w:r w:rsidR="00FF600C">
          <w:rPr>
            <w:rFonts w:hint="eastAsia"/>
          </w:rPr>
          <w:t>具体</w:t>
        </w:r>
        <w:r w:rsidR="00FF600C">
          <w:t>盘符</w:t>
        </w:r>
      </w:ins>
      <w:ins w:id="804" w:author="Sun, Horace (CH01)" w:date="2017-03-28T18:25:00Z">
        <w:r w:rsidR="007111F3">
          <w:rPr>
            <w:rFonts w:hint="eastAsia"/>
          </w:rPr>
          <w:t>请</w:t>
        </w:r>
      </w:ins>
      <w:ins w:id="805" w:author="Sun, Horace (CH01)" w:date="2017-03-28T18:24:00Z">
        <w:r w:rsidR="00FF600C">
          <w:t>根据您的实际情况调整</w:t>
        </w:r>
      </w:ins>
      <w:del w:id="806" w:author="Sun, Horace (CH01)" w:date="2017-03-28T18:17:00Z">
        <w:r w:rsidR="00CD698E" w:rsidDel="005A282D">
          <w:rPr>
            <w:rFonts w:hint="eastAsia"/>
          </w:rPr>
          <w:delText>，</w:delText>
        </w:r>
      </w:del>
      <w:ins w:id="807" w:author="Sun, Horace (CH01)" w:date="2017-03-28T18:17:00Z">
        <w:r w:rsidR="005A282D">
          <w:t>）</w:t>
        </w:r>
      </w:ins>
      <w:ins w:id="808" w:author="Sun, Horace (CH01)" w:date="2017-03-28T18:18:00Z">
        <w:r w:rsidR="00E33690">
          <w:rPr>
            <w:rFonts w:hint="eastAsia"/>
          </w:rPr>
          <w:t>，</w:t>
        </w:r>
      </w:ins>
      <w:del w:id="809" w:author="Sun, Horace (CH01)" w:date="2017-03-28T18:17:00Z">
        <w:r w:rsidR="00CD698E" w:rsidDel="005A282D">
          <w:rPr>
            <w:rFonts w:hint="eastAsia"/>
          </w:rPr>
          <w:delText>以</w:delText>
        </w:r>
        <w:r w:rsidR="00CD698E" w:rsidDel="005A282D">
          <w:delText>D</w:delText>
        </w:r>
        <w:r w:rsidR="00CD698E" w:rsidDel="005A282D">
          <w:rPr>
            <w:rFonts w:hint="eastAsia"/>
          </w:rPr>
          <w:delText>盘为例</w:delText>
        </w:r>
      </w:del>
      <w:del w:id="810" w:author="Sun, Horace (CH01)" w:date="2017-03-28T18:15:00Z">
        <w:r w:rsidR="00CD698E" w:rsidDel="00F31194">
          <w:rPr>
            <w:rFonts w:hint="eastAsia"/>
          </w:rPr>
          <w:delText>,</w:delText>
        </w:r>
      </w:del>
      <w:del w:id="811" w:author="Sun, Horace (CH01)" w:date="2017-03-28T18:17:00Z">
        <w:r w:rsidR="00CD698E" w:rsidDel="005A282D">
          <w:rPr>
            <w:rFonts w:hint="eastAsia"/>
          </w:rPr>
          <w:delText>将安装光碟中的</w:delText>
        </w:r>
        <w:r w:rsidR="00CD698E" w:rsidDel="005A282D">
          <w:rPr>
            <w:rFonts w:hint="eastAsia"/>
          </w:rPr>
          <w:delText>VMs</w:delText>
        </w:r>
        <w:r w:rsidR="00CD698E" w:rsidDel="005A282D">
          <w:rPr>
            <w:rFonts w:hint="eastAsia"/>
          </w:rPr>
          <w:delText>文件夹拷贝到</w:delText>
        </w:r>
        <w:r w:rsidR="00CD698E" w:rsidDel="005A282D">
          <w:rPr>
            <w:rFonts w:hint="eastAsia"/>
          </w:rPr>
          <w:delText>D</w:delText>
        </w:r>
        <w:r w:rsidR="00CD698E" w:rsidDel="005A282D">
          <w:rPr>
            <w:rFonts w:hint="eastAsia"/>
          </w:rPr>
          <w:delText>盘</w:delText>
        </w:r>
      </w:del>
      <w:ins w:id="812" w:author="Sun, Horace (CH01)" w:date="2017-03-28T18:18:00Z">
        <w:r w:rsidR="000E6654">
          <w:rPr>
            <w:rFonts w:hint="eastAsia"/>
          </w:rPr>
          <w:t>并</w:t>
        </w:r>
      </w:ins>
    </w:p>
    <w:p w14:paraId="43370035" w14:textId="50000E5F" w:rsidR="00912901" w:rsidRDefault="0009347D">
      <w:pPr>
        <w:ind w:firstLine="360"/>
        <w:pPrChange w:id="813" w:author="Sun, Horace (CH01)" w:date="2017-03-28T18:18:00Z">
          <w:pPr/>
        </w:pPrChange>
      </w:pPr>
      <w:r>
        <w:rPr>
          <w:rFonts w:hint="eastAsia"/>
        </w:rPr>
        <w:t>利用</w:t>
      </w:r>
      <w:r w:rsidR="003B2508">
        <w:rPr>
          <w:rFonts w:hint="eastAsia"/>
        </w:rPr>
        <w:t>PowerShell</w:t>
      </w:r>
      <w:del w:id="814" w:author="Sun, Horace (CH01)" w:date="2017-03-28T18:25:00Z">
        <w:r w:rsidR="007A05F2" w:rsidDel="00891052">
          <w:rPr>
            <w:rFonts w:hint="eastAsia"/>
          </w:rPr>
          <w:delText>，</w:delText>
        </w:r>
      </w:del>
      <w:r w:rsidR="00734190">
        <w:rPr>
          <w:rFonts w:hint="eastAsia"/>
        </w:rPr>
        <w:t>批量</w:t>
      </w:r>
      <w:r w:rsidR="00EE2584">
        <w:rPr>
          <w:rFonts w:hint="eastAsia"/>
        </w:rPr>
        <w:t>导入</w:t>
      </w:r>
      <w:r w:rsidR="00A9476C">
        <w:t>虚拟机</w:t>
      </w:r>
      <w:ins w:id="815" w:author="Sun, Horace (CH01)" w:date="2017-03-28T18:19:00Z">
        <w:r w:rsidR="006C32D4">
          <w:rPr>
            <w:rFonts w:hint="eastAsia"/>
          </w:rPr>
          <w:t>：</w:t>
        </w:r>
      </w:ins>
    </w:p>
    <w:p w14:paraId="1318F999" w14:textId="2365937A" w:rsidR="006A76BA" w:rsidRDefault="00AA14D5" w:rsidP="00AA14D5">
      <w:pPr>
        <w:pStyle w:val="ListParagraph"/>
        <w:numPr>
          <w:ilvl w:val="0"/>
          <w:numId w:val="19"/>
        </w:numPr>
      </w:pPr>
      <w:r>
        <w:rPr>
          <w:rFonts w:hint="eastAsia"/>
        </w:rPr>
        <w:t>在</w:t>
      </w:r>
      <w:ins w:id="816" w:author="Sun, Horace (CH01)" w:date="2017-03-28T18:18:00Z">
        <w:r w:rsidR="007F2277">
          <w:t>Windows</w:t>
        </w:r>
      </w:ins>
      <w:ins w:id="817" w:author="Sun, Horace (CH01)" w:date="2017-03-28T18:19:00Z">
        <w:r w:rsidR="007F2277">
          <w:rPr>
            <w:rFonts w:hint="eastAsia"/>
          </w:rPr>
          <w:t>“</w:t>
        </w:r>
      </w:ins>
      <w:r>
        <w:rPr>
          <w:rFonts w:hint="eastAsia"/>
        </w:rPr>
        <w:t>开始</w:t>
      </w:r>
      <w:ins w:id="818" w:author="Sun, Horace (CH01)" w:date="2017-03-28T18:19:00Z">
        <w:r w:rsidR="007F2277">
          <w:rPr>
            <w:rFonts w:hint="eastAsia"/>
          </w:rPr>
          <w:t>”</w:t>
        </w:r>
        <w:r w:rsidR="007F2277">
          <w:t>菜单中</w:t>
        </w:r>
      </w:ins>
      <w:del w:id="819" w:author="Sun, Horace (CH01)" w:date="2017-03-28T18:19:00Z">
        <w:r w:rsidDel="007F2277">
          <w:rPr>
            <w:rFonts w:hint="eastAsia"/>
          </w:rPr>
          <w:delText>中</w:delText>
        </w:r>
      </w:del>
      <w:r>
        <w:rPr>
          <w:rFonts w:hint="eastAsia"/>
        </w:rPr>
        <w:t>找到</w:t>
      </w:r>
      <w:r w:rsidR="00541DA8">
        <w:rPr>
          <w:rFonts w:hint="eastAsia"/>
        </w:rPr>
        <w:t>Widows</w:t>
      </w:r>
      <w:r w:rsidR="00541DA8">
        <w:t xml:space="preserve"> </w:t>
      </w:r>
      <w:r w:rsidR="00541DA8">
        <w:rPr>
          <w:rFonts w:hint="eastAsia"/>
        </w:rPr>
        <w:t>PowerShell</w:t>
      </w:r>
      <w:ins w:id="820" w:author="Sun, Horace (CH01)" w:date="2017-03-28T18:19:00Z">
        <w:r w:rsidR="004816DB">
          <w:rPr>
            <w:rFonts w:hint="eastAsia"/>
          </w:rPr>
          <w:t>，</w:t>
        </w:r>
        <w:r w:rsidR="00334006">
          <w:rPr>
            <w:rFonts w:hint="eastAsia"/>
          </w:rPr>
          <w:t>并</w:t>
        </w:r>
        <w:r w:rsidR="00334006">
          <w:t>用鼠标</w:t>
        </w:r>
      </w:ins>
      <w:del w:id="821" w:author="Sun, Horace (CH01)" w:date="2017-03-28T18:19:00Z">
        <w:r w:rsidDel="004816DB">
          <w:delText>,</w:delText>
        </w:r>
      </w:del>
      <w:r>
        <w:t>右键以管理员方式运行</w:t>
      </w:r>
    </w:p>
    <w:p w14:paraId="62540583" w14:textId="37726311" w:rsidR="00CA5D6E" w:rsidRDefault="00496E56" w:rsidP="00CA5D6E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ins w:id="822" w:author="Zhao, Helen" w:date="2017-04-11T17:29:00Z"/>
          <w:rFonts w:ascii="宋体" w:eastAsia="宋体" w:hAnsi="宋体"/>
          <w:color w:val="2C2C2C"/>
          <w:sz w:val="21"/>
          <w:szCs w:val="21"/>
        </w:rPr>
      </w:pPr>
      <w:ins w:id="823" w:author="Sun, Horace (CH01)" w:date="2017-03-28T18:22:00Z">
        <w:r w:rsidRPr="001B3E3A">
          <w:rPr>
            <w:rFonts w:ascii="宋体" w:eastAsia="宋体" w:hAnsi="宋体"/>
            <w:noProof/>
            <w:color w:val="2C2C2C"/>
            <w:sz w:val="21"/>
            <w:szCs w:val="21"/>
          </w:rPr>
          <mc:AlternateContent>
            <mc:Choice Requires="wps">
              <w:drawing>
                <wp:anchor distT="45720" distB="45720" distL="114300" distR="114300" simplePos="0" relativeHeight="251667456" behindDoc="0" locked="0" layoutInCell="1" allowOverlap="1" wp14:anchorId="78DE0DB9" wp14:editId="7468A3C7">
                  <wp:simplePos x="0" y="0"/>
                  <wp:positionH relativeFrom="column">
                    <wp:posOffset>391160</wp:posOffset>
                  </wp:positionH>
                  <wp:positionV relativeFrom="paragraph">
                    <wp:posOffset>283845</wp:posOffset>
                  </wp:positionV>
                  <wp:extent cx="4817745" cy="1597660"/>
                  <wp:effectExtent l="0" t="0" r="20955" b="21590"/>
                  <wp:wrapTopAndBottom/>
                  <wp:docPr id="217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817745" cy="15976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AE8C60" w14:textId="14004BFD" w:rsidR="00503F51" w:rsidRPr="00D21A5C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824" w:author="Sun, Horace (CH01)" w:date="2017-03-28T18:22:00Z"/>
                                  <w:sz w:val="20"/>
                                  <w:rPrChange w:id="825" w:author="Horace Sun" w:date="2017-03-29T14:15:00Z">
                                    <w:rPr>
                                      <w:ins w:id="826" w:author="Sun, Horace (CH01)" w:date="2017-03-28T18:22:00Z"/>
                                    </w:rPr>
                                  </w:rPrChange>
                                </w:rPr>
                                <w:pPrChange w:id="827" w:author="Horace Sun" w:date="2017-03-29T14:12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bookmarkStart w:id="828" w:name="OLE_LINK13"/>
                              <w:bookmarkStart w:id="829" w:name="OLE_LINK14"/>
                              <w:bookmarkStart w:id="830" w:name="_Hlk479693978"/>
                              <w:bookmarkStart w:id="831" w:name="OLE_LINK15"/>
                              <w:bookmarkStart w:id="832" w:name="OLE_LINK16"/>
                              <w:bookmarkStart w:id="833" w:name="_Hlk479694131"/>
                              <w:bookmarkStart w:id="834" w:name="OLE_LINK17"/>
                              <w:bookmarkStart w:id="835" w:name="OLE_LINK18"/>
                              <w:bookmarkStart w:id="836" w:name="_Hlk479694986"/>
                              <w:ins w:id="837" w:author="Sun, Horace (CH01)" w:date="2017-03-28T18:22:00Z">
                                <w:r w:rsidRPr="00D21A5C">
                                  <w:rPr>
                                    <w:sz w:val="20"/>
                                    <w:rPrChange w:id="838" w:author="Horace Sun" w:date="2017-03-29T14:15:00Z">
                                      <w:rPr/>
                                    </w:rPrChange>
                                  </w:rPr>
                                  <w:t>$path='</w:t>
                                </w:r>
                              </w:ins>
                              <w:ins w:id="839" w:author="Zhao, Helen" w:date="2017-04-11T17:05:00Z">
                                <w:r>
                                  <w:rPr>
                                    <w:sz w:val="20"/>
                                  </w:rPr>
                                  <w:t>C</w:t>
                                </w:r>
                              </w:ins>
                              <w:ins w:id="840" w:author="Sun, Horace (CH01)" w:date="2017-03-28T18:22:00Z">
                                <w:del w:id="841" w:author="Zhao, Helen" w:date="2017-04-11T17:05:00Z">
                                  <w:r w:rsidRPr="00D21A5C" w:rsidDel="006E7F6E">
                                    <w:rPr>
                                      <w:sz w:val="20"/>
                                      <w:rPrChange w:id="842" w:author="Horace Sun" w:date="2017-03-29T14:15:00Z">
                                        <w:rPr/>
                                      </w:rPrChange>
                                    </w:rPr>
                                    <w:delText>D</w:delText>
                                  </w:r>
                                </w:del>
                                <w:r w:rsidRPr="00D21A5C">
                                  <w:rPr>
                                    <w:sz w:val="20"/>
                                    <w:rPrChange w:id="843" w:author="Horace Sun" w:date="2017-03-29T14:15:00Z">
                                      <w:rPr/>
                                    </w:rPrChange>
                                  </w:rPr>
                                  <w:t>:\Packages'</w:t>
                                </w:r>
                              </w:ins>
                            </w:p>
                            <w:p w14:paraId="534C1D82" w14:textId="77777777" w:rsidR="00503F51" w:rsidRPr="00D21A5C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844" w:author="Sun, Horace (CH01)" w:date="2017-03-28T18:22:00Z"/>
                                  <w:sz w:val="20"/>
                                  <w:rPrChange w:id="845" w:author="Horace Sun" w:date="2017-03-29T14:15:00Z">
                                    <w:rPr>
                                      <w:ins w:id="846" w:author="Sun, Horace (CH01)" w:date="2017-03-28T18:22:00Z"/>
                                    </w:rPr>
                                  </w:rPrChange>
                                </w:rPr>
                                <w:pPrChange w:id="847" w:author="Horace Sun" w:date="2017-03-29T14:12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848" w:author="Sun, Horace (CH01)" w:date="2017-03-28T18:22:00Z">
                                <w:r w:rsidRPr="00D21A5C">
                                  <w:rPr>
                                    <w:sz w:val="20"/>
                                    <w:rPrChange w:id="849" w:author="Horace Sun" w:date="2017-03-29T14:15:00Z">
                                      <w:rPr/>
                                    </w:rPrChange>
                                  </w:rPr>
                                  <w:t>$files=Get-ChildItem $path -Include *.xml -Recurse</w:t>
                                </w:r>
                              </w:ins>
                            </w:p>
                            <w:p w14:paraId="2A14EDE1" w14:textId="77777777" w:rsidR="00503F51" w:rsidRPr="00D21A5C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850" w:author="Sun, Horace (CH01)" w:date="2017-03-28T18:22:00Z"/>
                                  <w:sz w:val="20"/>
                                  <w:rPrChange w:id="851" w:author="Horace Sun" w:date="2017-03-29T14:15:00Z">
                                    <w:rPr>
                                      <w:ins w:id="852" w:author="Sun, Horace (CH01)" w:date="2017-03-28T18:22:00Z"/>
                                    </w:rPr>
                                  </w:rPrChange>
                                </w:rPr>
                                <w:pPrChange w:id="853" w:author="Horace Sun" w:date="2017-03-29T14:12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854" w:author="Sun, Horace (CH01)" w:date="2017-03-28T18:22:00Z">
                                <w:r w:rsidRPr="00D21A5C">
                                  <w:rPr>
                                    <w:sz w:val="20"/>
                                    <w:rPrChange w:id="855" w:author="Horace Sun" w:date="2017-03-29T14:15:00Z">
                                      <w:rPr/>
                                    </w:rPrChange>
                                  </w:rPr>
                                  <w:t>foreach($file in $files)</w:t>
                                </w:r>
                              </w:ins>
                            </w:p>
                            <w:p w14:paraId="7FF6888E" w14:textId="77777777" w:rsidR="00503F51" w:rsidRPr="00D21A5C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856" w:author="Sun, Horace (CH01)" w:date="2017-03-28T18:22:00Z"/>
                                  <w:sz w:val="20"/>
                                  <w:rPrChange w:id="857" w:author="Horace Sun" w:date="2017-03-29T14:15:00Z">
                                    <w:rPr>
                                      <w:ins w:id="858" w:author="Sun, Horace (CH01)" w:date="2017-03-28T18:22:00Z"/>
                                    </w:rPr>
                                  </w:rPrChange>
                                </w:rPr>
                                <w:pPrChange w:id="859" w:author="Horace Sun" w:date="2017-03-29T14:12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860" w:author="Sun, Horace (CH01)" w:date="2017-03-28T18:22:00Z">
                                <w:r w:rsidRPr="00D21A5C">
                                  <w:rPr>
                                    <w:sz w:val="20"/>
                                    <w:rPrChange w:id="861" w:author="Horace Sun" w:date="2017-03-29T14:15:00Z">
                                      <w:rPr/>
                                    </w:rPrChange>
                                  </w:rPr>
                                  <w:t>{</w:t>
                                </w:r>
                              </w:ins>
                            </w:p>
                            <w:p w14:paraId="436AAEEE" w14:textId="77777777" w:rsidR="00503F51" w:rsidRPr="00D21A5C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862" w:author="Sun, Horace (CH01)" w:date="2017-03-28T18:23:00Z"/>
                                  <w:sz w:val="20"/>
                                  <w:rPrChange w:id="863" w:author="Horace Sun" w:date="2017-03-29T14:15:00Z">
                                    <w:rPr>
                                      <w:ins w:id="864" w:author="Sun, Horace (CH01)" w:date="2017-03-28T18:23:00Z"/>
                                    </w:rPr>
                                  </w:rPrChange>
                                </w:rPr>
                                <w:pPrChange w:id="865" w:author="Horace Sun" w:date="2017-03-29T14:12:00Z">
                                  <w:pPr/>
                                </w:pPrChange>
                              </w:pPr>
                              <w:ins w:id="866" w:author="Sun, Horace (CH01)" w:date="2017-03-28T18:22:00Z">
                                <w:r w:rsidRPr="00D21A5C">
                                  <w:rPr>
                                    <w:sz w:val="20"/>
                                    <w:rPrChange w:id="867" w:author="Horace Sun" w:date="2017-03-29T14:15:00Z">
                                      <w:rPr/>
                                    </w:rPrChange>
                                  </w:rPr>
                                  <w:t xml:space="preserve"> Import-VM -Path $file.FullName</w:t>
                                </w:r>
                              </w:ins>
                            </w:p>
                            <w:p w14:paraId="15587A6D" w14:textId="6EC5C23D" w:rsidR="00503F51" w:rsidRPr="00D21A5C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rPrChange w:id="868" w:author="Horace Sun" w:date="2017-03-29T14:15:00Z">
                                    <w:rPr/>
                                  </w:rPrChange>
                                </w:rPr>
                                <w:pPrChange w:id="869" w:author="Horace Sun" w:date="2017-03-29T14:12:00Z">
                                  <w:pPr/>
                                </w:pPrChange>
                              </w:pPr>
                              <w:ins w:id="870" w:author="Sun, Horace (CH01)" w:date="2017-03-28T18:22:00Z">
                                <w:r w:rsidRPr="00D21A5C">
                                  <w:rPr>
                                    <w:sz w:val="20"/>
                                    <w:rPrChange w:id="871" w:author="Horace Sun" w:date="2017-03-29T14:15:00Z">
                                      <w:rPr/>
                                    </w:rPrChange>
                                  </w:rPr>
                                  <w:t>}</w:t>
                                </w:r>
                              </w:ins>
                              <w:bookmarkEnd w:id="828"/>
                              <w:bookmarkEnd w:id="829"/>
                              <w:bookmarkEnd w:id="830"/>
                              <w:bookmarkEnd w:id="831"/>
                              <w:bookmarkEnd w:id="832"/>
                              <w:bookmarkEnd w:id="833"/>
                              <w:bookmarkEnd w:id="834"/>
                              <w:bookmarkEnd w:id="835"/>
                              <w:bookmarkEnd w:id="836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78DE0DB9"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6" type="#_x0000_t202" style="position:absolute;left:0;text-align:left;margin-left:30.8pt;margin-top:22.35pt;width:379.35pt;height:125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">
                  <v:textbox>
                    <w:txbxContent>
                      <w:p w14:paraId="50AE8C60" w14:textId="14004BFD" w:rsidR="00503F51" w:rsidRPr="00D21A5C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872" w:author="Sun, Horace (CH01)" w:date="2017-03-28T18:22:00Z"/>
                            <w:sz w:val="20"/>
                            <w:rPrChange w:id="873" w:author="Horace Sun" w:date="2017-03-29T14:15:00Z">
                              <w:rPr>
                                <w:ins w:id="874" w:author="Sun, Horace (CH01)" w:date="2017-03-28T18:22:00Z"/>
                              </w:rPr>
                            </w:rPrChange>
                          </w:rPr>
                          <w:pPrChange w:id="875" w:author="Horace Sun" w:date="2017-03-29T14:12:00Z">
                            <w:pPr>
                              <w:ind w:left="360" w:firstLine="360"/>
                            </w:pPr>
                          </w:pPrChange>
                        </w:pPr>
                        <w:bookmarkStart w:id="876" w:name="OLE_LINK13"/>
                        <w:bookmarkStart w:id="877" w:name="OLE_LINK14"/>
                        <w:bookmarkStart w:id="878" w:name="_Hlk479693978"/>
                        <w:bookmarkStart w:id="879" w:name="OLE_LINK15"/>
                        <w:bookmarkStart w:id="880" w:name="OLE_LINK16"/>
                        <w:bookmarkStart w:id="881" w:name="_Hlk479694131"/>
                        <w:bookmarkStart w:id="882" w:name="OLE_LINK17"/>
                        <w:bookmarkStart w:id="883" w:name="OLE_LINK18"/>
                        <w:bookmarkStart w:id="884" w:name="_Hlk479694986"/>
                        <w:ins w:id="885" w:author="Sun, Horace (CH01)" w:date="2017-03-28T18:22:00Z">
                          <w:r w:rsidRPr="00D21A5C">
                            <w:rPr>
                              <w:sz w:val="20"/>
                              <w:rPrChange w:id="886" w:author="Horace Sun" w:date="2017-03-29T14:15:00Z">
                                <w:rPr/>
                              </w:rPrChange>
                            </w:rPr>
                            <w:t>$path='</w:t>
                          </w:r>
                        </w:ins>
                        <w:ins w:id="887" w:author="Zhao, Helen" w:date="2017-04-11T17:05:00Z">
                          <w:r>
                            <w:rPr>
                              <w:sz w:val="20"/>
                            </w:rPr>
                            <w:t>C</w:t>
                          </w:r>
                        </w:ins>
                        <w:ins w:id="888" w:author="Sun, Horace (CH01)" w:date="2017-03-28T18:22:00Z">
                          <w:del w:id="889" w:author="Zhao, Helen" w:date="2017-04-11T17:05:00Z">
                            <w:r w:rsidRPr="00D21A5C" w:rsidDel="006E7F6E">
                              <w:rPr>
                                <w:sz w:val="20"/>
                                <w:rPrChange w:id="890" w:author="Horace Sun" w:date="2017-03-29T14:15:00Z">
                                  <w:rPr/>
                                </w:rPrChange>
                              </w:rPr>
                              <w:delText>D</w:delText>
                            </w:r>
                          </w:del>
                          <w:r w:rsidRPr="00D21A5C">
                            <w:rPr>
                              <w:sz w:val="20"/>
                              <w:rPrChange w:id="891" w:author="Horace Sun" w:date="2017-03-29T14:15:00Z">
                                <w:rPr/>
                              </w:rPrChange>
                            </w:rPr>
                            <w:t>:\Packages'</w:t>
                          </w:r>
                        </w:ins>
                      </w:p>
                      <w:p w14:paraId="534C1D82" w14:textId="77777777" w:rsidR="00503F51" w:rsidRPr="00D21A5C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892" w:author="Sun, Horace (CH01)" w:date="2017-03-28T18:22:00Z"/>
                            <w:sz w:val="20"/>
                            <w:rPrChange w:id="893" w:author="Horace Sun" w:date="2017-03-29T14:15:00Z">
                              <w:rPr>
                                <w:ins w:id="894" w:author="Sun, Horace (CH01)" w:date="2017-03-28T18:22:00Z"/>
                              </w:rPr>
                            </w:rPrChange>
                          </w:rPr>
                          <w:pPrChange w:id="895" w:author="Horace Sun" w:date="2017-03-29T14:12:00Z">
                            <w:pPr>
                              <w:ind w:left="360" w:firstLine="360"/>
                            </w:pPr>
                          </w:pPrChange>
                        </w:pPr>
                        <w:ins w:id="896" w:author="Sun, Horace (CH01)" w:date="2017-03-28T18:22:00Z">
                          <w:r w:rsidRPr="00D21A5C">
                            <w:rPr>
                              <w:sz w:val="20"/>
                              <w:rPrChange w:id="897" w:author="Horace Sun" w:date="2017-03-29T14:15:00Z">
                                <w:rPr/>
                              </w:rPrChange>
                            </w:rPr>
                            <w:t>$files=Get-ChildItem $path -Include *.xml -Recurse</w:t>
                          </w:r>
                        </w:ins>
                      </w:p>
                      <w:p w14:paraId="2A14EDE1" w14:textId="77777777" w:rsidR="00503F51" w:rsidRPr="00D21A5C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898" w:author="Sun, Horace (CH01)" w:date="2017-03-28T18:22:00Z"/>
                            <w:sz w:val="20"/>
                            <w:rPrChange w:id="899" w:author="Horace Sun" w:date="2017-03-29T14:15:00Z">
                              <w:rPr>
                                <w:ins w:id="900" w:author="Sun, Horace (CH01)" w:date="2017-03-28T18:22:00Z"/>
                              </w:rPr>
                            </w:rPrChange>
                          </w:rPr>
                          <w:pPrChange w:id="901" w:author="Horace Sun" w:date="2017-03-29T14:12:00Z">
                            <w:pPr>
                              <w:ind w:left="360" w:firstLine="360"/>
                            </w:pPr>
                          </w:pPrChange>
                        </w:pPr>
                        <w:ins w:id="902" w:author="Sun, Horace (CH01)" w:date="2017-03-28T18:22:00Z">
                          <w:r w:rsidRPr="00D21A5C">
                            <w:rPr>
                              <w:sz w:val="20"/>
                              <w:rPrChange w:id="903" w:author="Horace Sun" w:date="2017-03-29T14:15:00Z">
                                <w:rPr/>
                              </w:rPrChange>
                            </w:rPr>
                            <w:t>foreach($file in $files)</w:t>
                          </w:r>
                        </w:ins>
                      </w:p>
                      <w:p w14:paraId="7FF6888E" w14:textId="77777777" w:rsidR="00503F51" w:rsidRPr="00D21A5C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904" w:author="Sun, Horace (CH01)" w:date="2017-03-28T18:22:00Z"/>
                            <w:sz w:val="20"/>
                            <w:rPrChange w:id="905" w:author="Horace Sun" w:date="2017-03-29T14:15:00Z">
                              <w:rPr>
                                <w:ins w:id="906" w:author="Sun, Horace (CH01)" w:date="2017-03-28T18:22:00Z"/>
                              </w:rPr>
                            </w:rPrChange>
                          </w:rPr>
                          <w:pPrChange w:id="907" w:author="Horace Sun" w:date="2017-03-29T14:12:00Z">
                            <w:pPr>
                              <w:ind w:left="360" w:firstLine="360"/>
                            </w:pPr>
                          </w:pPrChange>
                        </w:pPr>
                        <w:ins w:id="908" w:author="Sun, Horace (CH01)" w:date="2017-03-28T18:22:00Z">
                          <w:r w:rsidRPr="00D21A5C">
                            <w:rPr>
                              <w:sz w:val="20"/>
                              <w:rPrChange w:id="909" w:author="Horace Sun" w:date="2017-03-29T14:15:00Z">
                                <w:rPr/>
                              </w:rPrChange>
                            </w:rPr>
                            <w:t>{</w:t>
                          </w:r>
                        </w:ins>
                      </w:p>
                      <w:p w14:paraId="436AAEEE" w14:textId="77777777" w:rsidR="00503F51" w:rsidRPr="00D21A5C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910" w:author="Sun, Horace (CH01)" w:date="2017-03-28T18:23:00Z"/>
                            <w:sz w:val="20"/>
                            <w:rPrChange w:id="911" w:author="Horace Sun" w:date="2017-03-29T14:15:00Z">
                              <w:rPr>
                                <w:ins w:id="912" w:author="Sun, Horace (CH01)" w:date="2017-03-28T18:23:00Z"/>
                              </w:rPr>
                            </w:rPrChange>
                          </w:rPr>
                          <w:pPrChange w:id="913" w:author="Horace Sun" w:date="2017-03-29T14:12:00Z">
                            <w:pPr/>
                          </w:pPrChange>
                        </w:pPr>
                        <w:ins w:id="914" w:author="Sun, Horace (CH01)" w:date="2017-03-28T18:22:00Z">
                          <w:r w:rsidRPr="00D21A5C">
                            <w:rPr>
                              <w:sz w:val="20"/>
                              <w:rPrChange w:id="915" w:author="Horace Sun" w:date="2017-03-29T14:15:00Z">
                                <w:rPr/>
                              </w:rPrChange>
                            </w:rPr>
                            <w:t xml:space="preserve"> Import-VM -Path $file.FullName</w:t>
                          </w:r>
                        </w:ins>
                      </w:p>
                      <w:p w14:paraId="15587A6D" w14:textId="6EC5C23D" w:rsidR="00503F51" w:rsidRPr="00D21A5C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rPrChange w:id="916" w:author="Horace Sun" w:date="2017-03-29T14:15:00Z">
                              <w:rPr/>
                            </w:rPrChange>
                          </w:rPr>
                          <w:pPrChange w:id="917" w:author="Horace Sun" w:date="2017-03-29T14:12:00Z">
                            <w:pPr/>
                          </w:pPrChange>
                        </w:pPr>
                        <w:ins w:id="918" w:author="Sun, Horace (CH01)" w:date="2017-03-28T18:22:00Z">
                          <w:r w:rsidRPr="00D21A5C">
                            <w:rPr>
                              <w:sz w:val="20"/>
                              <w:rPrChange w:id="919" w:author="Horace Sun" w:date="2017-03-29T14:15:00Z">
                                <w:rPr/>
                              </w:rPrChange>
                            </w:rPr>
                            <w:t>}</w:t>
                          </w:r>
                        </w:ins>
                        <w:bookmarkEnd w:id="876"/>
                        <w:bookmarkEnd w:id="877"/>
                        <w:bookmarkEnd w:id="878"/>
                        <w:bookmarkEnd w:id="879"/>
                        <w:bookmarkEnd w:id="880"/>
                        <w:bookmarkEnd w:id="881"/>
                        <w:bookmarkEnd w:id="882"/>
                        <w:bookmarkEnd w:id="883"/>
                        <w:bookmarkEnd w:id="884"/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  <w:ins w:id="920" w:author="Sun, Horace (CH01)" w:date="2017-03-28T18:20:00Z">
        <w:r w:rsidR="009C5EA0">
          <w:rPr>
            <w:rFonts w:ascii="宋体" w:eastAsia="宋体" w:hAnsi="宋体" w:hint="eastAsia"/>
            <w:color w:val="2C2C2C"/>
            <w:sz w:val="21"/>
            <w:szCs w:val="21"/>
          </w:rPr>
          <w:t>在PowerShell下</w:t>
        </w:r>
      </w:ins>
      <w:r w:rsidR="00CA5D6E">
        <w:rPr>
          <w:rFonts w:ascii="宋体" w:eastAsia="宋体" w:hAnsi="宋体" w:hint="eastAsia"/>
          <w:color w:val="2C2C2C"/>
          <w:sz w:val="21"/>
          <w:szCs w:val="21"/>
        </w:rPr>
        <w:t>键入如下命令</w:t>
      </w:r>
      <w:ins w:id="921" w:author="Sun, Horace (CH01)" w:date="2017-03-28T18:26:00Z">
        <w:r w:rsidR="00081750">
          <w:rPr>
            <w:rFonts w:ascii="宋体" w:eastAsia="宋体" w:hAnsi="宋体" w:hint="eastAsia"/>
            <w:color w:val="2C2C2C"/>
            <w:sz w:val="21"/>
            <w:szCs w:val="21"/>
          </w:rPr>
          <w:t>并</w:t>
        </w:r>
        <w:r w:rsidR="00081750">
          <w:rPr>
            <w:rFonts w:ascii="宋体" w:eastAsia="宋体" w:hAnsi="宋体"/>
            <w:color w:val="2C2C2C"/>
            <w:sz w:val="21"/>
            <w:szCs w:val="21"/>
          </w:rPr>
          <w:t>按回车执行</w:t>
        </w:r>
      </w:ins>
      <w:r w:rsidR="00CA5D6E">
        <w:rPr>
          <w:rFonts w:ascii="宋体" w:eastAsia="宋体" w:hAnsi="宋体" w:hint="eastAsia"/>
          <w:color w:val="2C2C2C"/>
          <w:sz w:val="21"/>
          <w:szCs w:val="21"/>
        </w:rPr>
        <w:t>：</w:t>
      </w:r>
    </w:p>
    <w:p w14:paraId="2D91C308" w14:textId="6BEFBD1D" w:rsidR="00DD6DC0" w:rsidDel="00BB26D5" w:rsidRDefault="007B0E37">
      <w:pPr>
        <w:pStyle w:val="NormalWeb"/>
        <w:shd w:val="clear" w:color="auto" w:fill="FFFFFF"/>
        <w:spacing w:before="0" w:beforeAutospacing="0" w:after="0" w:afterAutospacing="0"/>
        <w:ind w:left="720"/>
        <w:rPr>
          <w:ins w:id="922" w:author="Zhao, Helen" w:date="2017-04-11T18:15:00Z"/>
          <w:del w:id="923" w:author="Zhang, Lifen" w:date="2017-04-14T13:23:00Z"/>
          <w:rFonts w:ascii="宋体" w:eastAsia="宋体" w:hAnsi="宋体"/>
          <w:b/>
          <w:color w:val="FF0000"/>
          <w:sz w:val="21"/>
          <w:szCs w:val="21"/>
        </w:rPr>
        <w:pPrChange w:id="924" w:author="Zhao, Helen" w:date="2017-04-11T17:29:00Z">
          <w:pPr>
            <w:pStyle w:val="NormalWeb"/>
            <w:numPr>
              <w:numId w:val="19"/>
            </w:numPr>
            <w:shd w:val="clear" w:color="auto" w:fill="FFFFFF"/>
            <w:spacing w:before="0" w:beforeAutospacing="0" w:after="0" w:afterAutospacing="0"/>
            <w:ind w:left="720" w:hanging="360"/>
          </w:pPr>
        </w:pPrChange>
      </w:pPr>
      <w:ins w:id="925" w:author="Zhao, Helen" w:date="2017-04-11T17:29:00Z">
        <w:del w:id="926" w:author="Zhang, Lifen" w:date="2017-04-14T13:23:00Z">
          <w:r w:rsidRPr="00CF59FB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  <w:rPrChange w:id="927" w:author="Zhao, Helen" w:date="2017-04-11T17:31:00Z">
                <w:rPr>
                  <w:rFonts w:ascii="宋体" w:eastAsia="宋体" w:hAnsi="宋体" w:hint="eastAsia"/>
                  <w:color w:val="2C2C2C"/>
                  <w:sz w:val="21"/>
                  <w:szCs w:val="21"/>
                </w:rPr>
              </w:rPrChange>
            </w:rPr>
            <w:delText>问题：</w:delText>
          </w:r>
        </w:del>
      </w:ins>
      <w:ins w:id="928" w:author="Zhao, Helen" w:date="2017-04-13T10:53:00Z">
        <w:del w:id="929" w:author="Zhang, Lifen" w:date="2017-04-14T13:23:00Z">
          <w:r w:rsidR="00B971C2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此步骤</w:delText>
          </w:r>
        </w:del>
      </w:ins>
      <w:ins w:id="930" w:author="Zhao, Helen" w:date="2017-04-11T17:56:00Z">
        <w:del w:id="931" w:author="Zhang, Lifen" w:date="2017-04-14T13:23:00Z">
          <w:r w:rsidR="00DD6DC0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批量</w:delText>
          </w:r>
        </w:del>
      </w:ins>
      <w:ins w:id="932" w:author="Zhao, Helen" w:date="2017-04-11T17:29:00Z">
        <w:del w:id="933" w:author="Zhang, Lifen" w:date="2017-04-14T13:23:00Z">
          <w:r w:rsidRPr="00CF59FB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  <w:rPrChange w:id="934" w:author="Zhao, Helen" w:date="2017-04-11T17:31:00Z">
                <w:rPr>
                  <w:rFonts w:ascii="宋体" w:eastAsia="宋体" w:hAnsi="宋体" w:hint="eastAsia"/>
                  <w:color w:val="2C2C2C"/>
                  <w:sz w:val="21"/>
                  <w:szCs w:val="21"/>
                </w:rPr>
              </w:rPrChange>
            </w:rPr>
            <w:delText>导入失败，提示：</w:delText>
          </w:r>
          <w:r w:rsidRPr="00CF59FB" w:rsidDel="00BB26D5">
            <w:rPr>
              <w:rFonts w:ascii="宋体" w:eastAsia="宋体" w:hAnsi="宋体"/>
              <w:b/>
              <w:color w:val="FF0000"/>
              <w:sz w:val="21"/>
              <w:szCs w:val="21"/>
              <w:rPrChange w:id="935" w:author="Zhao, Helen" w:date="2017-04-11T17:31:00Z">
                <w:rPr>
                  <w:rFonts w:ascii="宋体" w:eastAsia="宋体" w:hAnsi="宋体"/>
                  <w:color w:val="2C2C2C"/>
                  <w:sz w:val="21"/>
                  <w:szCs w:val="21"/>
                </w:rPr>
              </w:rPrChange>
            </w:rPr>
            <w:delText>Import-VM : Unable to import vir</w:delText>
          </w:r>
        </w:del>
      </w:ins>
      <w:ins w:id="936" w:author="Zhao, Helen" w:date="2017-04-11T17:30:00Z">
        <w:del w:id="937" w:author="Zhang, Lifen" w:date="2017-04-14T13:23:00Z">
          <w:r w:rsidRPr="00CF59FB" w:rsidDel="00BB26D5">
            <w:rPr>
              <w:rFonts w:ascii="宋体" w:eastAsia="宋体" w:hAnsi="宋体"/>
              <w:b/>
              <w:color w:val="FF0000"/>
              <w:sz w:val="21"/>
              <w:szCs w:val="21"/>
              <w:rPrChange w:id="938" w:author="Zhao, Helen" w:date="2017-04-11T17:31:00Z">
                <w:rPr>
                  <w:rFonts w:ascii="宋体" w:eastAsia="宋体" w:hAnsi="宋体"/>
                  <w:color w:val="2C2C2C"/>
                  <w:sz w:val="21"/>
                  <w:szCs w:val="21"/>
                </w:rPr>
              </w:rPrChange>
            </w:rPr>
            <w:delText>tual machine due to configuration errors. Please use Compare-VM to repair the virtual ma</w:delText>
          </w:r>
          <w:r w:rsidR="00CF59FB" w:rsidRPr="00CF59FB" w:rsidDel="00BB26D5">
            <w:rPr>
              <w:rFonts w:ascii="宋体" w:eastAsia="宋体" w:hAnsi="宋体"/>
              <w:b/>
              <w:color w:val="FF0000"/>
              <w:sz w:val="21"/>
              <w:szCs w:val="21"/>
              <w:rPrChange w:id="939" w:author="Zhao, Helen" w:date="2017-04-11T17:31:00Z">
                <w:rPr>
                  <w:rFonts w:ascii="宋体" w:eastAsia="宋体" w:hAnsi="宋体"/>
                  <w:color w:val="2C2C2C"/>
                  <w:sz w:val="21"/>
                  <w:szCs w:val="21"/>
                </w:rPr>
              </w:rPrChange>
            </w:rPr>
            <w:delText>chine</w:delText>
          </w:r>
        </w:del>
      </w:ins>
      <w:ins w:id="940" w:author="Zhao, Helen" w:date="2017-04-11T17:58:00Z">
        <w:del w:id="941" w:author="Zhang, Lifen" w:date="2017-04-14T13:23:00Z">
          <w:r w:rsidR="00106A83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。 如仍希望可以批量导入，建议修改上述代码。</w:delText>
          </w:r>
        </w:del>
      </w:ins>
    </w:p>
    <w:p w14:paraId="64EE8718" w14:textId="6736E530" w:rsidR="007768BF" w:rsidDel="00BB26D5" w:rsidRDefault="007768BF">
      <w:pPr>
        <w:pStyle w:val="NormalWeb"/>
        <w:shd w:val="clear" w:color="auto" w:fill="FFFFFF"/>
        <w:spacing w:before="0" w:beforeAutospacing="0" w:after="0" w:afterAutospacing="0"/>
        <w:ind w:left="720"/>
        <w:rPr>
          <w:ins w:id="942" w:author="Zhao, Helen" w:date="2017-04-11T17:55:00Z"/>
          <w:del w:id="943" w:author="Zhang, Lifen" w:date="2017-04-14T13:23:00Z"/>
          <w:rFonts w:ascii="宋体" w:eastAsia="宋体" w:hAnsi="宋体"/>
          <w:b/>
          <w:color w:val="FF0000"/>
          <w:sz w:val="21"/>
          <w:szCs w:val="21"/>
        </w:rPr>
        <w:pPrChange w:id="944" w:author="Zhao, Helen" w:date="2017-04-11T17:29:00Z">
          <w:pPr>
            <w:pStyle w:val="NormalWeb"/>
            <w:numPr>
              <w:numId w:val="19"/>
            </w:numPr>
            <w:shd w:val="clear" w:color="auto" w:fill="FFFFFF"/>
            <w:spacing w:before="0" w:beforeAutospacing="0" w:after="0" w:afterAutospacing="0"/>
            <w:ind w:left="720" w:hanging="360"/>
          </w:pPr>
        </w:pPrChange>
      </w:pPr>
    </w:p>
    <w:p w14:paraId="0EA732B6" w14:textId="2E54A963" w:rsidR="00910045" w:rsidDel="00BB26D5" w:rsidRDefault="007768BF">
      <w:pPr>
        <w:pStyle w:val="NormalWeb"/>
        <w:shd w:val="clear" w:color="auto" w:fill="FFFFFF"/>
        <w:spacing w:before="0" w:beforeAutospacing="0" w:after="0" w:afterAutospacing="0"/>
        <w:ind w:left="720"/>
        <w:rPr>
          <w:ins w:id="945" w:author="Zhao, Helen" w:date="2017-04-12T09:43:00Z"/>
          <w:del w:id="946" w:author="Zhang, Lifen" w:date="2017-04-14T13:23:00Z"/>
          <w:rFonts w:ascii="宋体" w:eastAsia="宋体" w:hAnsi="宋体"/>
          <w:b/>
          <w:color w:val="FF0000"/>
          <w:sz w:val="21"/>
          <w:szCs w:val="21"/>
        </w:rPr>
        <w:pPrChange w:id="947" w:author="Zhao, Helen" w:date="2017-04-11T17:29:00Z">
          <w:pPr>
            <w:pStyle w:val="NormalWeb"/>
            <w:numPr>
              <w:numId w:val="19"/>
            </w:numPr>
            <w:shd w:val="clear" w:color="auto" w:fill="FFFFFF"/>
            <w:spacing w:before="0" w:beforeAutospacing="0" w:after="0" w:afterAutospacing="0"/>
            <w:ind w:left="720" w:hanging="360"/>
          </w:pPr>
        </w:pPrChange>
      </w:pPr>
      <w:ins w:id="948" w:author="Zhao, Helen" w:date="2017-04-11T18:16:00Z">
        <w:del w:id="949" w:author="Zhang, Lifen" w:date="2017-04-14T13:23:00Z">
          <w:r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目前</w:delText>
          </w:r>
        </w:del>
      </w:ins>
      <w:ins w:id="950" w:author="Zhao, Helen" w:date="2017-04-11T17:58:00Z">
        <w:del w:id="951" w:author="Zhang, Lifen" w:date="2017-04-14T13:23:00Z">
          <w:r w:rsidR="00106A83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解决</w:delText>
          </w:r>
        </w:del>
      </w:ins>
      <w:ins w:id="952" w:author="Zhao, Helen" w:date="2017-04-13T10:53:00Z">
        <w:del w:id="953" w:author="Zhang, Lifen" w:date="2017-04-14T13:23:00Z">
          <w:r w:rsidR="009D42BC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方案是</w:delText>
          </w:r>
        </w:del>
      </w:ins>
      <w:ins w:id="954" w:author="Zhao, Helen" w:date="2017-04-13T10:54:00Z">
        <w:del w:id="955" w:author="Zhang, Lifen" w:date="2017-04-14T13:23:00Z">
          <w:r w:rsidR="009D42BC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手动</w:delText>
          </w:r>
        </w:del>
      </w:ins>
      <w:ins w:id="956" w:author="Zhao, Helen" w:date="2017-04-13T10:53:00Z">
        <w:del w:id="957" w:author="Zhang, Lifen" w:date="2017-04-14T13:23:00Z">
          <w:r w:rsidR="009D42BC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逐个导入虚拟机</w:delText>
          </w:r>
        </w:del>
      </w:ins>
      <w:ins w:id="958" w:author="Zhao, Helen" w:date="2017-04-11T17:55:00Z">
        <w:del w:id="959" w:author="Zhang, Lifen" w:date="2017-04-14T13:23:00Z">
          <w:r w:rsidR="00DD6DC0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：</w:delText>
          </w:r>
        </w:del>
      </w:ins>
    </w:p>
    <w:p w14:paraId="34DBF567" w14:textId="495489A7" w:rsidR="007B0E37" w:rsidDel="00BB26D5" w:rsidRDefault="00910045">
      <w:pPr>
        <w:pStyle w:val="NormalWeb"/>
        <w:shd w:val="clear" w:color="auto" w:fill="FFFFFF"/>
        <w:spacing w:before="0" w:beforeAutospacing="0" w:after="0" w:afterAutospacing="0"/>
        <w:ind w:left="720"/>
        <w:rPr>
          <w:ins w:id="960" w:author="Zhao, Helen" w:date="2017-04-11T17:57:00Z"/>
          <w:del w:id="961" w:author="Zhang, Lifen" w:date="2017-04-14T13:23:00Z"/>
          <w:rFonts w:ascii="宋体" w:eastAsia="宋体" w:hAnsi="宋体"/>
          <w:b/>
          <w:color w:val="FF0000"/>
          <w:sz w:val="21"/>
          <w:szCs w:val="21"/>
        </w:rPr>
        <w:pPrChange w:id="962" w:author="Zhao, Helen" w:date="2017-04-11T17:29:00Z">
          <w:pPr>
            <w:pStyle w:val="NormalWeb"/>
            <w:numPr>
              <w:numId w:val="19"/>
            </w:numPr>
            <w:shd w:val="clear" w:color="auto" w:fill="FFFFFF"/>
            <w:spacing w:before="0" w:beforeAutospacing="0" w:after="0" w:afterAutospacing="0"/>
            <w:ind w:left="720" w:hanging="360"/>
          </w:pPr>
        </w:pPrChange>
      </w:pPr>
      <w:ins w:id="963" w:author="Zhao, Helen" w:date="2017-04-12T09:43:00Z">
        <w:del w:id="964" w:author="Zhang, Lifen" w:date="2017-04-14T13:23:00Z">
          <w:r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在</w:delText>
          </w:r>
          <w:r w:rsidR="004D59C9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Power</w:delText>
          </w:r>
        </w:del>
      </w:ins>
      <w:ins w:id="965" w:author="Zhao, Helen" w:date="2017-04-12T09:47:00Z">
        <w:del w:id="966" w:author="Zhang, Lifen" w:date="2017-04-14T13:23:00Z">
          <w:r w:rsidR="004D59C9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S</w:delText>
          </w:r>
        </w:del>
      </w:ins>
      <w:ins w:id="967" w:author="Zhao, Helen" w:date="2017-04-12T09:43:00Z">
        <w:del w:id="968" w:author="Zhang, Lifen" w:date="2017-04-14T13:23:00Z">
          <w:r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hell</w:delText>
          </w:r>
        </w:del>
      </w:ins>
      <w:ins w:id="969" w:author="Zhao, Helen" w:date="2017-04-12T09:44:00Z">
        <w:del w:id="970" w:author="Zhang, Lifen" w:date="2017-04-14T13:23:00Z">
          <w:r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重复输入以下命令</w:delText>
          </w:r>
        </w:del>
      </w:ins>
      <w:ins w:id="971" w:author="Zhao, Helen" w:date="2017-04-11T17:55:00Z">
        <w:del w:id="972" w:author="Zhang, Lifen" w:date="2017-04-14T13:23:00Z">
          <w:r w:rsidR="00DD6DC0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手动逐个导入</w:delText>
          </w:r>
        </w:del>
      </w:ins>
      <w:ins w:id="973" w:author="Zhao, Helen" w:date="2017-04-12T09:44:00Z">
        <w:del w:id="974" w:author="Zhang, Lifen" w:date="2017-04-14T13:23:00Z">
          <w:r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虚拟机。</w:delText>
          </w:r>
        </w:del>
      </w:ins>
      <w:ins w:id="975" w:author="Zhao, Helen" w:date="2017-04-12T09:47:00Z">
        <w:del w:id="976" w:author="Zhang, Lifen" w:date="2017-04-14T13:23:00Z">
          <w:r w:rsidR="004D59C9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总步骤可分为</w:delText>
          </w:r>
        </w:del>
      </w:ins>
      <w:ins w:id="977" w:author="Zhao, Helen" w:date="2017-04-11T17:56:00Z">
        <w:del w:id="978" w:author="Zhang, Lifen" w:date="2017-04-14T13:23:00Z">
          <w:r w:rsidR="00DD6DC0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先禁掉</w:delText>
          </w:r>
        </w:del>
      </w:ins>
      <w:ins w:id="979" w:author="Zhao, Helen" w:date="2017-04-12T09:47:00Z">
        <w:del w:id="980" w:author="Zhang, Lifen" w:date="2017-04-14T13:23:00Z">
          <w:r w:rsidR="004D59C9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需</w:delText>
          </w:r>
        </w:del>
      </w:ins>
      <w:ins w:id="981" w:author="Zhao, Helen" w:date="2017-04-11T17:56:00Z">
        <w:del w:id="982" w:author="Zhang, Lifen" w:date="2017-04-14T13:23:00Z">
          <w:r w:rsidR="00DD6DC0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要导入虚拟机网卡</w:delText>
          </w:r>
        </w:del>
      </w:ins>
      <w:ins w:id="983" w:author="Zhao, Helen" w:date="2017-04-12T13:29:00Z">
        <w:del w:id="984" w:author="Zhang, Lifen" w:date="2017-04-14T13:23:00Z">
          <w:r w:rsidR="000B0DFA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部分</w:delText>
          </w:r>
        </w:del>
      </w:ins>
      <w:ins w:id="985" w:author="Zhao, Helen" w:date="2017-04-11T17:56:00Z">
        <w:del w:id="986" w:author="Zhang, Lifen" w:date="2017-04-14T13:23:00Z">
          <w:r w:rsidR="00DD6DC0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，再导入虚拟机</w:delText>
          </w:r>
        </w:del>
      </w:ins>
      <w:ins w:id="987" w:author="Zhao, Helen" w:date="2017-04-11T17:57:00Z">
        <w:del w:id="988" w:author="Zhang, Lifen" w:date="2017-04-14T13:23:00Z">
          <w:r w:rsidR="0007728B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。</w:delText>
          </w:r>
        </w:del>
      </w:ins>
      <w:ins w:id="989" w:author="Zhao, Helen" w:date="2017-04-11T18:33:00Z">
        <w:del w:id="990" w:author="Zhang, Lifen" w:date="2017-04-14T13:23:00Z">
          <w:r w:rsidR="001973CB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（4小时）</w:delText>
          </w:r>
        </w:del>
      </w:ins>
    </w:p>
    <w:p w14:paraId="342769C1" w14:textId="1AEA47EE" w:rsidR="00106A83" w:rsidRPr="00106A83" w:rsidDel="00BB26D5" w:rsidRDefault="00106A83" w:rsidP="00106A83">
      <w:pPr>
        <w:rPr>
          <w:ins w:id="991" w:author="Zhao, Helen" w:date="2017-04-11T17:57:00Z"/>
          <w:del w:id="992" w:author="Zhang, Lifen" w:date="2017-04-14T13:23:00Z"/>
          <w:b/>
          <w:color w:val="FF0000"/>
          <w:rPrChange w:id="993" w:author="Zhao, Helen" w:date="2017-04-11T17:59:00Z">
            <w:rPr>
              <w:ins w:id="994" w:author="Zhao, Helen" w:date="2017-04-11T17:57:00Z"/>
              <w:del w:id="995" w:author="Zhang, Lifen" w:date="2017-04-14T13:23:00Z"/>
            </w:rPr>
          </w:rPrChange>
        </w:rPr>
      </w:pPr>
      <w:ins w:id="996" w:author="Zhao, Helen" w:date="2017-04-11T17:58:00Z">
        <w:del w:id="997" w:author="Zhang, Lifen" w:date="2017-04-14T13:23:00Z">
          <w:r w:rsidRPr="00106A83" w:rsidDel="00BB26D5">
            <w:rPr>
              <w:b/>
              <w:color w:val="FF0000"/>
              <w:rPrChange w:id="998" w:author="Zhao, Helen" w:date="2017-04-11T17:59:00Z">
                <w:rPr/>
              </w:rPrChange>
            </w:rPr>
            <w:delText xml:space="preserve">                 </w:delText>
          </w:r>
        </w:del>
      </w:ins>
      <w:ins w:id="999" w:author="Zhao, Helen" w:date="2017-04-12T09:48:00Z">
        <w:del w:id="1000" w:author="Zhang, Lifen" w:date="2017-04-14T13:23:00Z">
          <w:r w:rsidR="00D7308E" w:rsidDel="00BB26D5">
            <w:rPr>
              <w:rFonts w:hint="eastAsia"/>
              <w:b/>
              <w:color w:val="FF0000"/>
            </w:rPr>
            <w:delText>具体步骤及正确显示结果如下：</w:delText>
          </w:r>
        </w:del>
      </w:ins>
    </w:p>
    <w:p w14:paraId="6710EB1A" w14:textId="0BBF49C9" w:rsidR="00106A83" w:rsidRPr="00106A83" w:rsidDel="00BB26D5" w:rsidRDefault="00106A83" w:rsidP="00106A83">
      <w:pPr>
        <w:pStyle w:val="Code"/>
        <w:ind w:left="720"/>
        <w:rPr>
          <w:ins w:id="1001" w:author="Zhao, Helen" w:date="2017-04-11T17:57:00Z"/>
          <w:del w:id="1002" w:author="Zhang, Lifen" w:date="2017-04-14T13:23:00Z"/>
          <w:rFonts w:ascii="宋体" w:hAnsi="宋体"/>
          <w:b/>
          <w:color w:val="FF0000"/>
          <w:sz w:val="21"/>
          <w:szCs w:val="21"/>
          <w:rPrChange w:id="1003" w:author="Zhao, Helen" w:date="2017-04-11T17:59:00Z">
            <w:rPr>
              <w:ins w:id="1004" w:author="Zhao, Helen" w:date="2017-04-11T17:57:00Z"/>
              <w:del w:id="1005" w:author="Zhang, Lifen" w:date="2017-04-14T13:23:00Z"/>
              <w:rFonts w:ascii="宋体" w:hAnsi="宋体"/>
              <w:color w:val="FF0000"/>
              <w:sz w:val="21"/>
              <w:szCs w:val="21"/>
            </w:rPr>
          </w:rPrChange>
        </w:rPr>
      </w:pPr>
      <w:ins w:id="1006" w:author="Zhao, Helen" w:date="2017-04-11T17:57:00Z">
        <w:del w:id="1007" w:author="Zhang, Lifen" w:date="2017-04-14T13:23:00Z">
          <w:r w:rsidRPr="00106A83" w:rsidDel="00BB26D5">
            <w:rPr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  <w:rPrChange w:id="1008" w:author="Zhao, Helen" w:date="2017-04-11T17:59:00Z">
                <w:rPr>
                  <w:rFonts w:ascii="Armata" w:hAnsi="Armata" w:hint="eastAsi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delText xml:space="preserve">C:\&gt; </w:delText>
          </w:r>
          <w:r w:rsidRPr="00106A83" w:rsidDel="00BB26D5">
            <w:rPr>
              <w:rFonts w:ascii="宋体" w:hAnsi="宋体"/>
              <w:b/>
              <w:color w:val="FF0000"/>
              <w:sz w:val="21"/>
              <w:szCs w:val="21"/>
              <w:rPrChange w:id="1009" w:author="Zhao, Helen" w:date="2017-04-11T17:59:00Z">
                <w:rPr>
                  <w:rFonts w:ascii="宋体" w:hAnsi="宋体"/>
                  <w:sz w:val="21"/>
                  <w:szCs w:val="21"/>
                </w:rPr>
              </w:rPrChange>
            </w:rPr>
            <w:delText xml:space="preserve"> </w:delText>
          </w:r>
          <w:r w:rsidRPr="000B0DFA" w:rsidDel="00BB26D5">
            <w:rPr>
              <w:rFonts w:asciiTheme="minorHAnsi" w:eastAsiaTheme="minorEastAsia" w:hAnsiTheme="minorHAnsi" w:cstheme="minorBidi" w:hint="eastAsia"/>
              <w:b/>
              <w:i/>
              <w:color w:val="0070C0"/>
              <w:rPrChange w:id="1010" w:author="Zhao, Helen" w:date="2017-04-12T13:30:00Z">
                <w:rPr>
                  <w:rFonts w:ascii="Armata" w:hAnsi="Armata" w:hint="eastAsia"/>
                  <w:color w:val="444444"/>
                  <w:sz w:val="21"/>
                  <w:szCs w:val="21"/>
                  <w:highlight w:val="yellow"/>
                  <w:shd w:val="clear" w:color="auto" w:fill="FFFFFF"/>
                </w:rPr>
              </w:rPrChange>
            </w:rPr>
            <w:delText xml:space="preserve">$report = Compare-VM -Path </w:delText>
          </w:r>
          <w:r w:rsidRPr="000B0DFA" w:rsidDel="00BB26D5">
            <w:rPr>
              <w:rFonts w:asciiTheme="minorHAnsi" w:eastAsiaTheme="minorEastAsia" w:hAnsiTheme="minorHAnsi" w:cstheme="minorBidi"/>
              <w:b/>
              <w:i/>
              <w:color w:val="0070C0"/>
              <w:rPrChange w:id="1011" w:author="Zhao, Helen" w:date="2017-04-12T13:30:00Z">
                <w:rPr>
                  <w:rFonts w:ascii="宋体" w:hAnsi="宋体"/>
                  <w:sz w:val="21"/>
                  <w:szCs w:val="21"/>
                  <w:highlight w:val="yellow"/>
                </w:rPr>
              </w:rPrChange>
            </w:rPr>
            <w:delText>'</w:delText>
          </w:r>
        </w:del>
      </w:ins>
      <w:ins w:id="1012" w:author="Zhao, Helen" w:date="2017-04-11T17:59:00Z">
        <w:del w:id="1013" w:author="Zhang, Lifen" w:date="2017-04-14T13:23:00Z">
          <w:r w:rsidRPr="000B0DFA" w:rsidDel="00BB26D5">
            <w:rPr>
              <w:rFonts w:asciiTheme="minorHAnsi" w:eastAsiaTheme="minorEastAsia" w:hAnsiTheme="minorHAnsi" w:cstheme="minorBidi"/>
              <w:b/>
              <w:i/>
              <w:color w:val="0070C0"/>
              <w:rPrChange w:id="1014" w:author="Zhao, Helen" w:date="2017-04-12T13:30:00Z">
                <w:rPr>
                  <w:rFonts w:ascii="宋体" w:hAnsi="宋体"/>
                  <w:b/>
                  <w:color w:val="FF0000"/>
                  <w:sz w:val="21"/>
                  <w:szCs w:val="21"/>
                  <w:highlight w:val="yellow"/>
                </w:rPr>
              </w:rPrChange>
            </w:rPr>
            <w:delText>D</w:delText>
          </w:r>
        </w:del>
      </w:ins>
      <w:ins w:id="1015" w:author="Zhao, Helen" w:date="2017-04-11T17:57:00Z">
        <w:del w:id="1016" w:author="Zhang, Lifen" w:date="2017-04-14T13:23:00Z">
          <w:r w:rsidRPr="000B0DFA" w:rsidDel="00BB26D5">
            <w:rPr>
              <w:rFonts w:asciiTheme="minorHAnsi" w:eastAsiaTheme="minorEastAsia" w:hAnsiTheme="minorHAnsi" w:cstheme="minorBidi"/>
              <w:b/>
              <w:i/>
              <w:color w:val="0070C0"/>
              <w:rPrChange w:id="1017" w:author="Zhao, Helen" w:date="2017-04-12T13:30:00Z">
                <w:rPr>
                  <w:rFonts w:ascii="宋体" w:hAnsi="宋体"/>
                  <w:sz w:val="21"/>
                  <w:szCs w:val="21"/>
                  <w:highlight w:val="yellow"/>
                </w:rPr>
              </w:rPrChange>
            </w:rPr>
            <w:delText>:\</w:delText>
          </w:r>
        </w:del>
      </w:ins>
      <w:ins w:id="1018" w:author="Zhao, Helen" w:date="2017-04-11T17:59:00Z">
        <w:del w:id="1019" w:author="Zhang, Lifen" w:date="2017-04-14T13:23:00Z">
          <w:r w:rsidRPr="000B0DFA" w:rsidDel="00BB26D5">
            <w:rPr>
              <w:rFonts w:asciiTheme="minorHAnsi" w:eastAsiaTheme="minorEastAsia" w:hAnsiTheme="minorHAnsi" w:cstheme="minorBidi"/>
              <w:b/>
              <w:i/>
              <w:color w:val="0070C0"/>
              <w:rPrChange w:id="1020" w:author="Zhao, Helen" w:date="2017-04-12T13:30:00Z">
                <w:rPr>
                  <w:rFonts w:ascii="宋体" w:hAnsi="宋体"/>
                  <w:b/>
                  <w:color w:val="FF0000"/>
                  <w:sz w:val="21"/>
                  <w:szCs w:val="21"/>
                  <w:highlight w:val="yellow"/>
                </w:rPr>
              </w:rPrChange>
            </w:rPr>
            <w:delText>Package</w:delText>
          </w:r>
        </w:del>
      </w:ins>
      <w:ins w:id="1021" w:author="Zhao, Helen" w:date="2017-04-11T17:57:00Z">
        <w:del w:id="1022" w:author="Zhang, Lifen" w:date="2017-04-14T13:23:00Z">
          <w:r w:rsidR="00D7308E" w:rsidRPr="000B0DFA" w:rsidDel="00BB26D5">
            <w:rPr>
              <w:rFonts w:asciiTheme="minorHAnsi" w:eastAsiaTheme="minorEastAsia" w:hAnsiTheme="minorHAnsi" w:cstheme="minorBidi"/>
              <w:b/>
              <w:i/>
              <w:color w:val="0070C0"/>
              <w:rPrChange w:id="1023" w:author="Zhao, Helen" w:date="2017-04-12T13:30:00Z">
                <w:rPr>
                  <w:rFonts w:ascii="宋体" w:hAnsi="宋体"/>
                  <w:b/>
                  <w:color w:val="FF0000"/>
                  <w:sz w:val="21"/>
                  <w:szCs w:val="21"/>
                  <w:highlight w:val="yellow"/>
                </w:rPr>
              </w:rPrChange>
            </w:rPr>
            <w:delText>\</w:delText>
          </w:r>
        </w:del>
      </w:ins>
      <w:ins w:id="1024" w:author="Zhao, Helen" w:date="2017-04-12T10:14:00Z">
        <w:del w:id="1025" w:author="Zhang, Lifen" w:date="2017-04-14T13:23:00Z">
          <w:r w:rsidR="002721F3" w:rsidRPr="000B0DFA" w:rsidDel="00BB26D5">
            <w:rPr>
              <w:rFonts w:asciiTheme="minorHAnsi" w:eastAsiaTheme="minorEastAsia" w:hAnsiTheme="minorHAnsi" w:cstheme="minorBidi"/>
              <w:b/>
              <w:i/>
              <w:color w:val="0070C0"/>
              <w:rPrChange w:id="1026" w:author="Zhao, Helen" w:date="2017-04-12T13:30:00Z">
                <w:rPr>
                  <w:rFonts w:ascii="宋体" w:hAnsi="宋体"/>
                  <w:b/>
                  <w:color w:val="FF0000"/>
                  <w:sz w:val="21"/>
                  <w:szCs w:val="21"/>
                  <w:highlight w:val="yellow"/>
                </w:rPr>
              </w:rPrChange>
            </w:rPr>
            <w:delText>BPS-R200-Cassandra\Virtual Machines\&lt;</w:delText>
          </w:r>
        </w:del>
      </w:ins>
      <w:ins w:id="1027" w:author="Zhao, Helen" w:date="2017-04-12T10:15:00Z">
        <w:del w:id="1028" w:author="Zhang, Lifen" w:date="2017-04-14T13:23:00Z">
          <w:r w:rsidR="002721F3" w:rsidRPr="000B0DFA" w:rsidDel="00BB26D5">
            <w:rPr>
              <w:rFonts w:asciiTheme="minorHAnsi" w:eastAsiaTheme="minorEastAsia" w:hAnsiTheme="minorHAnsi" w:cstheme="minorBidi" w:hint="eastAsia"/>
              <w:b/>
              <w:i/>
              <w:color w:val="0070C0"/>
              <w:rPrChange w:id="1029" w:author="Zhao, Helen" w:date="2017-04-12T13:30:00Z">
                <w:rPr>
                  <w:rFonts w:ascii="宋体" w:hAnsi="宋体" w:hint="eastAsia"/>
                  <w:b/>
                  <w:color w:val="FF0000"/>
                  <w:sz w:val="21"/>
                  <w:szCs w:val="21"/>
                  <w:highlight w:val="yellow"/>
                </w:rPr>
              </w:rPrChange>
            </w:rPr>
            <w:delText>虚拟机文件名〉</w:delText>
          </w:r>
        </w:del>
      </w:ins>
      <w:ins w:id="1030" w:author="Zhao, Helen" w:date="2017-04-11T17:57:00Z">
        <w:del w:id="1031" w:author="Zhang, Lifen" w:date="2017-04-14T13:23:00Z">
          <w:r w:rsidRPr="000B0DFA" w:rsidDel="00BB26D5">
            <w:rPr>
              <w:rFonts w:asciiTheme="minorHAnsi" w:eastAsiaTheme="minorEastAsia" w:hAnsiTheme="minorHAnsi" w:cstheme="minorBidi"/>
              <w:b/>
              <w:i/>
              <w:color w:val="0070C0"/>
              <w:rPrChange w:id="1032" w:author="Zhao, Helen" w:date="2017-04-12T13:30:00Z">
                <w:rPr>
                  <w:rFonts w:ascii="宋体" w:hAnsi="宋体"/>
                  <w:sz w:val="21"/>
                  <w:szCs w:val="21"/>
                  <w:highlight w:val="yellow"/>
                </w:rPr>
              </w:rPrChange>
            </w:rPr>
            <w:delText>.XML'</w:delText>
          </w:r>
        </w:del>
      </w:ins>
    </w:p>
    <w:p w14:paraId="0F18240F" w14:textId="7EE1D406" w:rsidR="00106A83" w:rsidRPr="00106A83" w:rsidDel="00BB26D5" w:rsidRDefault="00106A83" w:rsidP="00106A83">
      <w:pPr>
        <w:pStyle w:val="NormalWeb"/>
        <w:shd w:val="clear" w:color="auto" w:fill="FFFFFF"/>
        <w:spacing w:before="0" w:beforeAutospacing="0" w:after="0" w:afterAutospacing="0"/>
        <w:ind w:firstLine="720"/>
        <w:rPr>
          <w:ins w:id="1033" w:author="Zhao, Helen" w:date="2017-04-11T17:57:00Z"/>
          <w:del w:id="1034" w:author="Zhang, Lifen" w:date="2017-04-14T13:23:00Z"/>
          <w:rFonts w:ascii="宋体" w:eastAsia="宋体" w:hAnsi="宋体"/>
          <w:b/>
          <w:color w:val="FF0000"/>
          <w:sz w:val="21"/>
          <w:szCs w:val="21"/>
          <w:rPrChange w:id="1035" w:author="Zhao, Helen" w:date="2017-04-11T17:59:00Z">
            <w:rPr>
              <w:ins w:id="1036" w:author="Zhao, Helen" w:date="2017-04-11T17:57:00Z"/>
              <w:del w:id="1037" w:author="Zhang, Lifen" w:date="2017-04-14T13:23:00Z"/>
              <w:rFonts w:ascii="宋体" w:eastAsia="宋体" w:hAnsi="宋体"/>
              <w:color w:val="2C2C2C"/>
              <w:sz w:val="21"/>
              <w:szCs w:val="21"/>
            </w:rPr>
          </w:rPrChange>
        </w:rPr>
      </w:pPr>
      <w:ins w:id="1038" w:author="Zhao, Helen" w:date="2017-04-11T17:57:00Z">
        <w:del w:id="1039" w:author="Zhang, Lifen" w:date="2017-04-14T13:23:00Z">
          <w:r w:rsidRPr="00106A83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  <w:rPrChange w:id="1040" w:author="Zhao, Helen" w:date="2017-04-11T17:59:00Z">
                <w:rPr>
                  <w:rFonts w:ascii="宋体" w:eastAsia="宋体" w:hAnsi="宋体" w:hint="eastAsia"/>
                  <w:color w:val="2C2C2C"/>
                  <w:sz w:val="21"/>
                  <w:szCs w:val="21"/>
                </w:rPr>
              </w:rPrChange>
            </w:rPr>
            <w:delText>显示兼容性报告</w:delText>
          </w:r>
          <w:r w:rsidRPr="00106A83" w:rsidDel="00BB26D5">
            <w:rPr>
              <w:rFonts w:ascii="宋体" w:eastAsia="宋体" w:hAnsi="宋体"/>
              <w:b/>
              <w:color w:val="FF0000"/>
              <w:sz w:val="21"/>
              <w:szCs w:val="21"/>
              <w:rPrChange w:id="1041" w:author="Zhao, Helen" w:date="2017-04-11T17:59:00Z">
                <w:rPr>
                  <w:rFonts w:ascii="宋体" w:eastAsia="宋体" w:hAnsi="宋体"/>
                  <w:color w:val="2C2C2C"/>
                  <w:sz w:val="21"/>
                  <w:szCs w:val="21"/>
                </w:rPr>
              </w:rPrChange>
            </w:rPr>
            <w:delText>：</w:delText>
          </w:r>
        </w:del>
      </w:ins>
    </w:p>
    <w:p w14:paraId="2C2BFE3C" w14:textId="237A1336" w:rsidR="00106A83" w:rsidRPr="000B0DFA" w:rsidDel="00BB26D5" w:rsidRDefault="00106A83" w:rsidP="00106A83">
      <w:pPr>
        <w:pStyle w:val="Code"/>
        <w:ind w:left="720"/>
        <w:rPr>
          <w:ins w:id="1042" w:author="Zhao, Helen" w:date="2017-04-11T17:57:00Z"/>
          <w:del w:id="1043" w:author="Zhang, Lifen" w:date="2017-04-14T13:23:00Z"/>
          <w:rFonts w:asciiTheme="minorHAnsi" w:eastAsiaTheme="minorEastAsia" w:hAnsiTheme="minorHAnsi" w:cstheme="minorBidi"/>
          <w:b/>
          <w:i/>
          <w:color w:val="0070C0"/>
          <w:rPrChange w:id="1044" w:author="Zhao, Helen" w:date="2017-04-12T13:30:00Z">
            <w:rPr>
              <w:ins w:id="1045" w:author="Zhao, Helen" w:date="2017-04-11T17:57:00Z"/>
              <w:del w:id="1046" w:author="Zhang, Lifen" w:date="2017-04-14T13:23:00Z"/>
              <w:rFonts w:ascii="宋体" w:hAnsi="宋体"/>
              <w:color w:val="FF0000"/>
              <w:sz w:val="21"/>
              <w:szCs w:val="21"/>
            </w:rPr>
          </w:rPrChange>
        </w:rPr>
      </w:pPr>
      <w:ins w:id="1047" w:author="Zhao, Helen" w:date="2017-04-11T17:57:00Z">
        <w:del w:id="1048" w:author="Zhang, Lifen" w:date="2017-04-14T13:23:00Z">
          <w:r w:rsidRPr="00106A83" w:rsidDel="00BB26D5">
            <w:rPr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  <w:rPrChange w:id="1049" w:author="Zhao, Helen" w:date="2017-04-11T17:59:00Z">
                <w:rPr>
                  <w:rFonts w:ascii="Armata" w:hAnsi="Armata" w:hint="eastAsi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delText xml:space="preserve">C:\&gt; </w:delText>
          </w:r>
          <w:r w:rsidRPr="00106A83" w:rsidDel="00BB26D5">
            <w:rPr>
              <w:rFonts w:ascii="宋体" w:hAnsi="宋体"/>
              <w:b/>
              <w:color w:val="FF0000"/>
              <w:sz w:val="21"/>
              <w:szCs w:val="21"/>
              <w:rPrChange w:id="1050" w:author="Zhao, Helen" w:date="2017-04-11T17:59:00Z">
                <w:rPr>
                  <w:rFonts w:ascii="宋体" w:hAnsi="宋体"/>
                  <w:sz w:val="21"/>
                  <w:szCs w:val="21"/>
                </w:rPr>
              </w:rPrChange>
            </w:rPr>
            <w:delText xml:space="preserve"> </w:delText>
          </w:r>
          <w:r w:rsidRPr="000B0DFA" w:rsidDel="00BB26D5">
            <w:rPr>
              <w:rFonts w:asciiTheme="minorHAnsi" w:eastAsiaTheme="minorEastAsia" w:hAnsiTheme="minorHAnsi" w:cstheme="minorBidi" w:hint="eastAsia"/>
              <w:b/>
              <w:i/>
              <w:color w:val="0070C0"/>
              <w:rPrChange w:id="1051" w:author="Zhao, Helen" w:date="2017-04-12T13:30:00Z">
                <w:rPr>
                  <w:rFonts w:ascii="Armata" w:hAnsi="Armata" w:hint="eastAsia"/>
                  <w:color w:val="444444"/>
                  <w:sz w:val="21"/>
                  <w:szCs w:val="21"/>
                  <w:highlight w:val="yellow"/>
                  <w:shd w:val="clear" w:color="auto" w:fill="FFFFFF"/>
                </w:rPr>
              </w:rPrChange>
            </w:rPr>
            <w:delText>$report.Incompatibilities | Format-Table -AutoSize</w:delText>
          </w:r>
        </w:del>
      </w:ins>
    </w:p>
    <w:p w14:paraId="2EC512C6" w14:textId="4DF3974B" w:rsidR="00106A83" w:rsidRPr="00106A83" w:rsidDel="00BB26D5" w:rsidRDefault="00106A83" w:rsidP="00106A83">
      <w:pPr>
        <w:pStyle w:val="NormalWeb"/>
        <w:shd w:val="clear" w:color="auto" w:fill="FFFFFF"/>
        <w:spacing w:before="0" w:beforeAutospacing="0" w:after="0" w:afterAutospacing="0"/>
        <w:ind w:firstLine="720"/>
        <w:rPr>
          <w:ins w:id="1052" w:author="Zhao, Helen" w:date="2017-04-11T17:57:00Z"/>
          <w:del w:id="1053" w:author="Zhang, Lifen" w:date="2017-04-14T13:23:00Z"/>
          <w:rFonts w:ascii="宋体" w:eastAsia="宋体" w:hAnsi="宋体"/>
          <w:b/>
          <w:color w:val="FF0000"/>
          <w:sz w:val="21"/>
          <w:szCs w:val="21"/>
          <w:rPrChange w:id="1054" w:author="Zhao, Helen" w:date="2017-04-11T17:59:00Z">
            <w:rPr>
              <w:ins w:id="1055" w:author="Zhao, Helen" w:date="2017-04-11T17:57:00Z"/>
              <w:del w:id="1056" w:author="Zhang, Lifen" w:date="2017-04-14T13:23:00Z"/>
              <w:rFonts w:ascii="宋体" w:eastAsia="宋体" w:hAnsi="宋体"/>
              <w:color w:val="2C2C2C"/>
              <w:sz w:val="21"/>
              <w:szCs w:val="21"/>
            </w:rPr>
          </w:rPrChange>
        </w:rPr>
      </w:pPr>
      <w:ins w:id="1057" w:author="Zhao, Helen" w:date="2017-04-11T17:57:00Z">
        <w:del w:id="1058" w:author="Zhang, Lifen" w:date="2017-04-14T13:23:00Z">
          <w:r w:rsidRPr="00106A83" w:rsidDel="00BB26D5">
            <w:rPr>
              <w:rFonts w:ascii="宋体" w:eastAsia="宋体" w:hAnsi="宋体"/>
              <w:b/>
              <w:color w:val="FF0000"/>
              <w:sz w:val="21"/>
              <w:szCs w:val="21"/>
              <w:rPrChange w:id="1059" w:author="Zhao, Helen" w:date="2017-04-11T17:59:00Z">
                <w:rPr>
                  <w:rFonts w:ascii="宋体" w:eastAsia="宋体" w:hAnsi="宋体"/>
                  <w:color w:val="2C2C2C"/>
                  <w:sz w:val="21"/>
                  <w:szCs w:val="21"/>
                </w:rPr>
              </w:rPrChange>
            </w:rPr>
            <w:delText>Result：</w:delText>
          </w:r>
        </w:del>
      </w:ins>
    </w:p>
    <w:p w14:paraId="596DFAA3" w14:textId="25107BCC" w:rsidR="00106A83" w:rsidRPr="00106A83" w:rsidDel="00BB26D5" w:rsidRDefault="00106A83" w:rsidP="00106A83">
      <w:pPr>
        <w:pStyle w:val="Output"/>
        <w:ind w:left="720"/>
        <w:rPr>
          <w:ins w:id="1060" w:author="Zhao, Helen" w:date="2017-04-11T17:57:00Z"/>
          <w:del w:id="1061" w:author="Zhang, Lifen" w:date="2017-04-14T13:23:00Z"/>
          <w:rFonts w:ascii="宋体" w:hAnsi="宋体"/>
          <w:b/>
          <w:color w:val="FF0000"/>
          <w:rPrChange w:id="1062" w:author="Zhao, Helen" w:date="2017-04-11T17:59:00Z">
            <w:rPr>
              <w:ins w:id="1063" w:author="Zhao, Helen" w:date="2017-04-11T17:57:00Z"/>
              <w:del w:id="1064" w:author="Zhang, Lifen" w:date="2017-04-14T13:23:00Z"/>
              <w:rFonts w:ascii="宋体" w:hAnsi="宋体"/>
              <w:color w:val="2C2C2C"/>
            </w:rPr>
          </w:rPrChange>
        </w:rPr>
      </w:pPr>
      <w:ins w:id="1065" w:author="Zhao, Helen" w:date="2017-04-11T17:57:00Z">
        <w:del w:id="1066" w:author="Zhang, Lifen" w:date="2017-04-14T13:23:00Z">
          <w:r w:rsidRPr="00106A83" w:rsidDel="00BB26D5">
            <w:rPr>
              <w:b/>
              <w:color w:val="FF0000"/>
              <w:rPrChange w:id="1067" w:author="Zhao, Helen" w:date="2017-04-11T17:59:00Z">
                <w:rPr/>
              </w:rPrChange>
            </w:rPr>
            <w:delText xml:space="preserve">Message     </w:delText>
          </w:r>
          <w:r w:rsidRPr="00106A83" w:rsidDel="00BB26D5">
            <w:rPr>
              <w:b/>
              <w:color w:val="FF0000"/>
              <w:rPrChange w:id="1068" w:author="Zhao, Helen" w:date="2017-04-11T17:59:00Z">
                <w:rPr/>
              </w:rPrChange>
            </w:rPr>
            <w:tab/>
          </w:r>
          <w:r w:rsidRPr="00106A83" w:rsidDel="00BB26D5">
            <w:rPr>
              <w:b/>
              <w:color w:val="FF0000"/>
              <w:rPrChange w:id="1069" w:author="Zhao, Helen" w:date="2017-04-11T17:59:00Z">
                <w:rPr/>
              </w:rPrChange>
            </w:rPr>
            <w:tab/>
          </w:r>
          <w:r w:rsidRPr="00106A83" w:rsidDel="00BB26D5">
            <w:rPr>
              <w:b/>
              <w:color w:val="FF0000"/>
              <w:rPrChange w:id="1070" w:author="Zhao, Helen" w:date="2017-04-11T17:59:00Z">
                <w:rPr/>
              </w:rPrChange>
            </w:rPr>
            <w:tab/>
          </w:r>
          <w:r w:rsidRPr="00106A83" w:rsidDel="00BB26D5">
            <w:rPr>
              <w:rStyle w:val="apple-converted-space"/>
              <w:rFonts w:ascii="Armata" w:hAnsi="Armata" w:hint="eastAsia"/>
              <w:b/>
              <w:color w:val="FF0000"/>
              <w:sz w:val="21"/>
              <w:szCs w:val="21"/>
              <w:rPrChange w:id="1071" w:author="Zhao, Helen" w:date="2017-04-11T17:59:00Z">
                <w:rPr>
                  <w:rStyle w:val="apple-converted-space"/>
                  <w:rFonts w:ascii="Armata" w:hAnsi="Armata" w:hint="eastAsia"/>
                  <w:color w:val="444444"/>
                  <w:sz w:val="21"/>
                  <w:szCs w:val="21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shd w:val="clear" w:color="auto" w:fill="FFFFFF"/>
              <w:rPrChange w:id="1072" w:author="Zhao, Helen" w:date="2017-04-11T17:59:00Z">
                <w:rPr>
                  <w:shd w:val="clear" w:color="auto" w:fill="FFFFFF"/>
                </w:rPr>
              </w:rPrChange>
            </w:rPr>
            <w:delText>MessageId</w:delText>
          </w:r>
          <w:r w:rsidRPr="00106A83" w:rsidDel="00BB26D5">
            <w:rPr>
              <w:rStyle w:val="apple-converted-space"/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  <w:rPrChange w:id="1073" w:author="Zhao, Helen" w:date="2017-04-11T17:59:00Z">
                <w:rPr>
                  <w:rStyle w:val="apple-converted-space"/>
                  <w:rFonts w:ascii="Armata" w:hAnsi="Armata" w:hint="eastAsi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delText> </w:delText>
          </w:r>
          <w:r w:rsidRPr="00106A83" w:rsidDel="00BB26D5">
            <w:rPr>
              <w:rStyle w:val="apple-converted-space"/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  <w:rPrChange w:id="1074" w:author="Zhao, Helen" w:date="2017-04-11T17:59:00Z">
                <w:rPr>
                  <w:rStyle w:val="apple-converted-space"/>
                  <w:rFonts w:ascii="Armata" w:hAnsi="Armata" w:hint="eastAsi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tab/>
          </w:r>
          <w:r w:rsidRPr="00106A83" w:rsidDel="00BB26D5">
            <w:rPr>
              <w:rStyle w:val="apple-converted-space"/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  <w:rPrChange w:id="1075" w:author="Zhao, Helen" w:date="2017-04-11T17:59:00Z">
                <w:rPr>
                  <w:rStyle w:val="apple-converted-space"/>
                  <w:rFonts w:ascii="Armata" w:hAnsi="Armata" w:hint="eastAsi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tab/>
          </w:r>
          <w:r w:rsidRPr="00106A83" w:rsidDel="00BB26D5">
            <w:rPr>
              <w:rStyle w:val="apple-converted-space"/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  <w:rPrChange w:id="1076" w:author="Zhao, Helen" w:date="2017-04-11T17:59:00Z">
                <w:rPr>
                  <w:rStyle w:val="apple-converted-space"/>
                  <w:rFonts w:ascii="Armata" w:hAnsi="Armata" w:hint="eastAsi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tab/>
          </w:r>
          <w:r w:rsidRPr="00106A83" w:rsidDel="00BB26D5">
            <w:rPr>
              <w:b/>
              <w:color w:val="FF0000"/>
              <w:rPrChange w:id="1077" w:author="Zhao, Helen" w:date="2017-04-11T17:59:00Z">
                <w:rPr/>
              </w:rPrChange>
            </w:rPr>
            <w:delText>Source</w:delText>
          </w:r>
          <w:r w:rsidRPr="00106A83" w:rsidDel="00BB26D5">
            <w:rPr>
              <w:rStyle w:val="apple-converted-space"/>
              <w:rFonts w:ascii="Armata" w:hAnsi="Armata" w:hint="eastAsia"/>
              <w:b/>
              <w:color w:val="FF0000"/>
              <w:sz w:val="21"/>
              <w:szCs w:val="21"/>
              <w:rPrChange w:id="1078" w:author="Zhao, Helen" w:date="2017-04-11T17:59:00Z">
                <w:rPr>
                  <w:rStyle w:val="apple-converted-space"/>
                  <w:rFonts w:ascii="Armata" w:hAnsi="Armata" w:hint="eastAsia"/>
                  <w:color w:val="444444"/>
                  <w:sz w:val="21"/>
                  <w:szCs w:val="21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rPrChange w:id="1079" w:author="Zhao, Helen" w:date="2017-04-11T17:59:00Z">
                <w:rPr/>
              </w:rPrChange>
            </w:rPr>
            <w:br/>
            <w:delText>Could not find Ethernet switch ‘TestSwitch’.MessageId</w:delText>
          </w:r>
          <w:r w:rsidRPr="00106A83" w:rsidDel="00BB26D5">
            <w:rPr>
              <w:rStyle w:val="apple-converted-space"/>
              <w:rFonts w:ascii="Armata" w:hAnsi="Armata" w:hint="eastAsia"/>
              <w:b/>
              <w:color w:val="FF0000"/>
              <w:sz w:val="21"/>
              <w:szCs w:val="21"/>
              <w:rPrChange w:id="1080" w:author="Zhao, Helen" w:date="2017-04-11T17:59:00Z">
                <w:rPr>
                  <w:rStyle w:val="apple-converted-space"/>
                  <w:rFonts w:ascii="Armata" w:hAnsi="Armata" w:hint="eastAsia"/>
                  <w:color w:val="444444"/>
                  <w:sz w:val="21"/>
                  <w:szCs w:val="21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rPrChange w:id="1081" w:author="Zhao, Helen" w:date="2017-04-11T17:59:00Z">
                <w:rPr/>
              </w:rPrChange>
            </w:rPr>
            <w:delText xml:space="preserve"> 33012 Microsoft.HyperV.PowerShell.VMNetworkAdapter</w:delText>
          </w:r>
          <w:r w:rsidRPr="00106A83" w:rsidDel="00BB26D5">
            <w:rPr>
              <w:b/>
              <w:color w:val="FF0000"/>
              <w:rPrChange w:id="1082" w:author="Zhao, Helen" w:date="2017-04-11T17:59:00Z">
                <w:rPr/>
              </w:rPrChange>
            </w:rPr>
            <w:br/>
          </w:r>
        </w:del>
      </w:ins>
    </w:p>
    <w:p w14:paraId="6B352EB5" w14:textId="0CED1856" w:rsidR="00106A83" w:rsidRPr="00106A83" w:rsidDel="00BB26D5" w:rsidRDefault="00106A83" w:rsidP="00106A83">
      <w:pPr>
        <w:pStyle w:val="NormalWeb"/>
        <w:shd w:val="clear" w:color="auto" w:fill="FFFFFF"/>
        <w:spacing w:before="0" w:beforeAutospacing="0" w:after="0" w:afterAutospacing="0"/>
        <w:ind w:left="720"/>
        <w:rPr>
          <w:ins w:id="1083" w:author="Zhao, Helen" w:date="2017-04-11T17:57:00Z"/>
          <w:del w:id="1084" w:author="Zhang, Lifen" w:date="2017-04-14T13:23:00Z"/>
          <w:rFonts w:eastAsiaTheme="minorEastAsia"/>
          <w:b/>
          <w:color w:val="FF0000"/>
          <w:rPrChange w:id="1085" w:author="Zhao, Helen" w:date="2017-04-11T17:59:00Z">
            <w:rPr>
              <w:ins w:id="1086" w:author="Zhao, Helen" w:date="2017-04-11T17:57:00Z"/>
              <w:del w:id="1087" w:author="Zhang, Lifen" w:date="2017-04-14T13:23:00Z"/>
              <w:rFonts w:eastAsiaTheme="minorEastAsia"/>
            </w:rPr>
          </w:rPrChange>
        </w:rPr>
      </w:pPr>
      <w:ins w:id="1088" w:author="Zhao, Helen" w:date="2017-04-11T17:57:00Z">
        <w:del w:id="1089" w:author="Zhang, Lifen" w:date="2017-04-14T13:23:00Z">
          <w:r w:rsidRPr="00106A83"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  <w:rPrChange w:id="1090" w:author="Zhao, Helen" w:date="2017-04-11T17:59:00Z">
                <w:rPr>
                  <w:rFonts w:ascii="宋体" w:eastAsia="宋体" w:hAnsi="宋体" w:hint="eastAsia"/>
                  <w:color w:val="2C2C2C"/>
                  <w:sz w:val="21"/>
                  <w:szCs w:val="21"/>
                </w:rPr>
              </w:rPrChange>
            </w:rPr>
            <w:delText>如上内容显示</w:delText>
          </w:r>
          <w:r w:rsidRPr="00106A83" w:rsidDel="00BB26D5">
            <w:rPr>
              <w:b/>
              <w:color w:val="FF0000"/>
              <w:rPrChange w:id="1091" w:author="Zhao, Helen" w:date="2017-04-11T17:59:00Z">
                <w:rPr/>
              </w:rPrChange>
            </w:rPr>
            <w:delText xml:space="preserve">TestSwitch </w:delText>
          </w:r>
          <w:r w:rsidRPr="00106A83" w:rsidDel="00BB26D5">
            <w:rPr>
              <w:rFonts w:hint="eastAsia"/>
              <w:b/>
              <w:color w:val="FF0000"/>
              <w:rPrChange w:id="1092" w:author="Zhao, Helen" w:date="2017-04-11T17:59:00Z">
                <w:rPr>
                  <w:rFonts w:hint="eastAsia"/>
                </w:rPr>
              </w:rPrChange>
            </w:rPr>
            <w:delText>网卡配置在导出的</w:delText>
          </w:r>
          <w:r w:rsidRPr="00106A83" w:rsidDel="00BB26D5">
            <w:rPr>
              <w:b/>
              <w:color w:val="FF0000"/>
              <w:rPrChange w:id="1093" w:author="Zhao, Helen" w:date="2017-04-11T17:59:00Z">
                <w:rPr/>
              </w:rPrChange>
            </w:rPr>
            <w:delText>VM</w:delText>
          </w:r>
          <w:r w:rsidRPr="00106A83" w:rsidDel="00BB26D5">
            <w:rPr>
              <w:rFonts w:hint="eastAsia"/>
              <w:b/>
              <w:color w:val="FF0000"/>
              <w:rPrChange w:id="1094" w:author="Zhao, Helen" w:date="2017-04-11T17:59:00Z">
                <w:rPr>
                  <w:rFonts w:hint="eastAsia"/>
                </w:rPr>
              </w:rPrChange>
            </w:rPr>
            <w:delText>，但是在不存在于当前</w:delText>
          </w:r>
          <w:r w:rsidRPr="00106A83" w:rsidDel="00BB26D5">
            <w:rPr>
              <w:b/>
              <w:color w:val="FF0000"/>
              <w:rPrChange w:id="1095" w:author="Zhao, Helen" w:date="2017-04-11T17:59:00Z">
                <w:rPr/>
              </w:rPrChange>
            </w:rPr>
            <w:delText>host</w:delText>
          </w:r>
          <w:r w:rsidRPr="00106A83" w:rsidDel="00BB26D5">
            <w:rPr>
              <w:rFonts w:hint="eastAsia"/>
              <w:b/>
              <w:color w:val="FF0000"/>
              <w:rPrChange w:id="1096" w:author="Zhao, Helen" w:date="2017-04-11T17:59:00Z">
                <w:rPr>
                  <w:rFonts w:hint="eastAsia"/>
                </w:rPr>
              </w:rPrChange>
            </w:rPr>
            <w:delText>。</w:delText>
          </w:r>
        </w:del>
      </w:ins>
    </w:p>
    <w:p w14:paraId="724DBA61" w14:textId="5ADF4043" w:rsidR="00106A83" w:rsidRPr="00106A83" w:rsidDel="00BB26D5" w:rsidRDefault="00106A83" w:rsidP="00106A83">
      <w:pPr>
        <w:pStyle w:val="NormalWeb"/>
        <w:shd w:val="clear" w:color="auto" w:fill="FFFFFF"/>
        <w:spacing w:before="0" w:beforeAutospacing="0" w:after="0" w:afterAutospacing="0"/>
        <w:ind w:left="720"/>
        <w:rPr>
          <w:ins w:id="1097" w:author="Zhao, Helen" w:date="2017-04-11T17:57:00Z"/>
          <w:del w:id="1098" w:author="Zhang, Lifen" w:date="2017-04-14T13:23:00Z"/>
          <w:rFonts w:eastAsiaTheme="minorEastAsia"/>
          <w:b/>
          <w:color w:val="FF0000"/>
          <w:rPrChange w:id="1099" w:author="Zhao, Helen" w:date="2017-04-11T17:59:00Z">
            <w:rPr>
              <w:ins w:id="1100" w:author="Zhao, Helen" w:date="2017-04-11T17:57:00Z"/>
              <w:del w:id="1101" w:author="Zhang, Lifen" w:date="2017-04-14T13:23:00Z"/>
              <w:rFonts w:eastAsiaTheme="minorEastAsia"/>
            </w:rPr>
          </w:rPrChange>
        </w:rPr>
      </w:pPr>
      <w:ins w:id="1102" w:author="Zhao, Helen" w:date="2017-04-11T17:57:00Z">
        <w:del w:id="1103" w:author="Zhang, Lifen" w:date="2017-04-14T13:23:00Z">
          <w:r w:rsidRPr="00106A83" w:rsidDel="00BB26D5">
            <w:rPr>
              <w:rFonts w:hint="eastAsia"/>
              <w:b/>
              <w:color w:val="FF0000"/>
              <w:rPrChange w:id="1104" w:author="Zhao, Helen" w:date="2017-04-11T17:59:00Z">
                <w:rPr>
                  <w:rFonts w:hint="eastAsia"/>
                </w:rPr>
              </w:rPrChange>
            </w:rPr>
            <w:delText>断开当前网络桥接：</w:delText>
          </w:r>
        </w:del>
      </w:ins>
    </w:p>
    <w:p w14:paraId="2AF41958" w14:textId="32D6538F" w:rsidR="00106A83" w:rsidRPr="00106A83" w:rsidDel="00BB26D5" w:rsidRDefault="00106A83" w:rsidP="00106A83">
      <w:pPr>
        <w:pStyle w:val="Code"/>
        <w:ind w:left="720"/>
        <w:rPr>
          <w:ins w:id="1105" w:author="Zhao, Helen" w:date="2017-04-11T17:57:00Z"/>
          <w:del w:id="1106" w:author="Zhang, Lifen" w:date="2017-04-14T13:23:00Z"/>
          <w:rFonts w:ascii="Armata" w:hAnsi="Armata" w:hint="eastAsia"/>
          <w:b/>
          <w:color w:val="FF0000"/>
          <w:sz w:val="21"/>
          <w:szCs w:val="21"/>
          <w:shd w:val="clear" w:color="auto" w:fill="FFFFFF"/>
          <w:rPrChange w:id="1107" w:author="Zhao, Helen" w:date="2017-04-11T17:59:00Z">
            <w:rPr>
              <w:ins w:id="1108" w:author="Zhao, Helen" w:date="2017-04-11T17:57:00Z"/>
              <w:del w:id="1109" w:author="Zhang, Lifen" w:date="2017-04-14T13:23:00Z"/>
              <w:rFonts w:ascii="Armata" w:hAnsi="Armata" w:hint="eastAsia"/>
              <w:color w:val="444444"/>
              <w:sz w:val="21"/>
              <w:szCs w:val="21"/>
              <w:shd w:val="clear" w:color="auto" w:fill="FFFFFF"/>
            </w:rPr>
          </w:rPrChange>
        </w:rPr>
      </w:pPr>
      <w:ins w:id="1110" w:author="Zhao, Helen" w:date="2017-04-11T17:57:00Z">
        <w:del w:id="1111" w:author="Zhang, Lifen" w:date="2017-04-14T13:23:00Z">
          <w:r w:rsidRPr="00106A83" w:rsidDel="00BB26D5">
            <w:rPr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  <w:rPrChange w:id="1112" w:author="Zhao, Helen" w:date="2017-04-11T17:59:00Z">
                <w:rPr>
                  <w:rFonts w:ascii="Armata" w:hAnsi="Armata" w:hint="eastAsi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delText xml:space="preserve">C:\&gt; </w:delText>
          </w:r>
          <w:r w:rsidRPr="00106A83" w:rsidDel="00BB26D5">
            <w:rPr>
              <w:rFonts w:ascii="宋体" w:hAnsi="宋体"/>
              <w:b/>
              <w:color w:val="FF0000"/>
              <w:sz w:val="21"/>
              <w:szCs w:val="21"/>
              <w:rPrChange w:id="1113" w:author="Zhao, Helen" w:date="2017-04-11T17:59:00Z">
                <w:rPr>
                  <w:rFonts w:ascii="宋体" w:hAnsi="宋体"/>
                  <w:sz w:val="21"/>
                  <w:szCs w:val="21"/>
                </w:rPr>
              </w:rPrChange>
            </w:rPr>
            <w:delText xml:space="preserve"> </w:delText>
          </w:r>
          <w:r w:rsidRPr="000B0DFA" w:rsidDel="00BB26D5">
            <w:rPr>
              <w:rFonts w:asciiTheme="minorHAnsi" w:eastAsiaTheme="minorEastAsia" w:hAnsiTheme="minorHAnsi" w:cstheme="minorBidi" w:hint="eastAsia"/>
              <w:b/>
              <w:i/>
              <w:color w:val="0070C0"/>
              <w:rPrChange w:id="1114" w:author="Zhao, Helen" w:date="2017-04-12T13:30:00Z">
                <w:rPr>
                  <w:rFonts w:ascii="Armata" w:hAnsi="Armata" w:hint="eastAsia"/>
                  <w:color w:val="444444"/>
                  <w:sz w:val="21"/>
                  <w:szCs w:val="21"/>
                  <w:highlight w:val="yellow"/>
                  <w:shd w:val="clear" w:color="auto" w:fill="FFFFFF"/>
                </w:rPr>
              </w:rPrChange>
            </w:rPr>
            <w:delText>$report.Incompatibilities[0].Source | Disconnect-VMNetworkAdapter</w:delText>
          </w:r>
        </w:del>
      </w:ins>
    </w:p>
    <w:p w14:paraId="717D136A" w14:textId="6C63D5F3" w:rsidR="00106A83" w:rsidRPr="00106A83" w:rsidDel="00BB26D5" w:rsidRDefault="00106A83" w:rsidP="00106A83">
      <w:pPr>
        <w:rPr>
          <w:ins w:id="1115" w:author="Zhao, Helen" w:date="2017-04-11T17:57:00Z"/>
          <w:del w:id="1116" w:author="Zhang, Lifen" w:date="2017-04-14T13:23:00Z"/>
          <w:rFonts w:ascii="宋体" w:hAnsi="宋体"/>
          <w:b/>
          <w:color w:val="FF0000"/>
          <w:sz w:val="21"/>
          <w:szCs w:val="21"/>
          <w:rPrChange w:id="1117" w:author="Zhao, Helen" w:date="2017-04-11T17:59:00Z">
            <w:rPr>
              <w:ins w:id="1118" w:author="Zhao, Helen" w:date="2017-04-11T17:57:00Z"/>
              <w:del w:id="1119" w:author="Zhang, Lifen" w:date="2017-04-14T13:23:00Z"/>
              <w:rFonts w:ascii="宋体" w:hAnsi="宋体"/>
              <w:color w:val="2C2C2C"/>
              <w:sz w:val="21"/>
              <w:szCs w:val="21"/>
            </w:rPr>
          </w:rPrChange>
        </w:rPr>
      </w:pPr>
      <w:ins w:id="1120" w:author="Zhao, Helen" w:date="2017-04-11T17:57:00Z">
        <w:del w:id="1121" w:author="Zhang, Lifen" w:date="2017-04-14T13:23:00Z">
          <w:r w:rsidRPr="00106A83" w:rsidDel="00BB26D5">
            <w:rPr>
              <w:rFonts w:ascii="宋体" w:hAnsi="宋体"/>
              <w:b/>
              <w:color w:val="FF0000"/>
              <w:sz w:val="21"/>
              <w:szCs w:val="21"/>
              <w:rPrChange w:id="1122" w:author="Zhao, Helen" w:date="2017-04-11T17:59:00Z">
                <w:rPr>
                  <w:rFonts w:ascii="宋体" w:hAnsi="宋体"/>
                  <w:color w:val="2C2C2C"/>
                  <w:sz w:val="21"/>
                  <w:szCs w:val="21"/>
                </w:rPr>
              </w:rPrChange>
            </w:rPr>
            <w:tab/>
          </w:r>
          <w:r w:rsidRPr="00106A83" w:rsidDel="00BB26D5">
            <w:rPr>
              <w:rFonts w:ascii="宋体" w:hAnsi="宋体" w:hint="eastAsia"/>
              <w:b/>
              <w:color w:val="FF0000"/>
              <w:sz w:val="21"/>
              <w:szCs w:val="21"/>
              <w:rPrChange w:id="1123" w:author="Zhao, Helen" w:date="2017-04-11T17:59:00Z">
                <w:rPr>
                  <w:rFonts w:ascii="宋体" w:hAnsi="宋体" w:hint="eastAsia"/>
                  <w:color w:val="2C2C2C"/>
                  <w:sz w:val="21"/>
                  <w:szCs w:val="21"/>
                </w:rPr>
              </w:rPrChange>
            </w:rPr>
            <w:delText>重新生成兼容性报告</w:delText>
          </w:r>
          <w:r w:rsidRPr="00106A83" w:rsidDel="00BB26D5">
            <w:rPr>
              <w:rFonts w:ascii="宋体" w:hAnsi="宋体"/>
              <w:b/>
              <w:color w:val="FF0000"/>
              <w:sz w:val="21"/>
              <w:szCs w:val="21"/>
              <w:rPrChange w:id="1124" w:author="Zhao, Helen" w:date="2017-04-11T17:59:00Z">
                <w:rPr>
                  <w:rFonts w:ascii="宋体" w:hAnsi="宋体"/>
                  <w:color w:val="2C2C2C"/>
                  <w:sz w:val="21"/>
                  <w:szCs w:val="21"/>
                </w:rPr>
              </w:rPrChange>
            </w:rPr>
            <w:delText>，查看是否解决问题：</w:delText>
          </w:r>
        </w:del>
      </w:ins>
    </w:p>
    <w:p w14:paraId="665ED087" w14:textId="10B2CDA2" w:rsidR="00106A83" w:rsidRPr="00106A83" w:rsidDel="00BB26D5" w:rsidRDefault="00106A83" w:rsidP="00106A83">
      <w:pPr>
        <w:pStyle w:val="Code"/>
        <w:ind w:left="720"/>
        <w:rPr>
          <w:ins w:id="1125" w:author="Zhao, Helen" w:date="2017-04-11T17:57:00Z"/>
          <w:del w:id="1126" w:author="Zhang, Lifen" w:date="2017-04-14T13:23:00Z"/>
          <w:rFonts w:ascii="Armata" w:hAnsi="Armata" w:hint="eastAsia"/>
          <w:b/>
          <w:color w:val="FF0000"/>
          <w:sz w:val="21"/>
          <w:szCs w:val="21"/>
          <w:shd w:val="clear" w:color="auto" w:fill="FFFFFF"/>
          <w:rPrChange w:id="1127" w:author="Zhao, Helen" w:date="2017-04-11T17:59:00Z">
            <w:rPr>
              <w:ins w:id="1128" w:author="Zhao, Helen" w:date="2017-04-11T17:57:00Z"/>
              <w:del w:id="1129" w:author="Zhang, Lifen" w:date="2017-04-14T13:23:00Z"/>
              <w:rFonts w:ascii="Armata" w:hAnsi="Armata" w:hint="eastAsia"/>
              <w:color w:val="444444"/>
              <w:sz w:val="21"/>
              <w:szCs w:val="21"/>
              <w:shd w:val="clear" w:color="auto" w:fill="FFFFFF"/>
            </w:rPr>
          </w:rPrChange>
        </w:rPr>
      </w:pPr>
      <w:ins w:id="1130" w:author="Zhao, Helen" w:date="2017-04-11T17:57:00Z">
        <w:del w:id="1131" w:author="Zhang, Lifen" w:date="2017-04-14T13:23:00Z">
          <w:r w:rsidRPr="00106A83" w:rsidDel="00BB26D5">
            <w:rPr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  <w:rPrChange w:id="1132" w:author="Zhao, Helen" w:date="2017-04-11T17:59:00Z">
                <w:rPr>
                  <w:rFonts w:ascii="Armata" w:hAnsi="Armata" w:hint="eastAsi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delText xml:space="preserve">C:\&gt; </w:delText>
          </w:r>
          <w:r w:rsidRPr="00106A83" w:rsidDel="00BB26D5">
            <w:rPr>
              <w:rFonts w:ascii="宋体" w:hAnsi="宋体"/>
              <w:b/>
              <w:color w:val="FF0000"/>
              <w:sz w:val="21"/>
              <w:szCs w:val="21"/>
              <w:rPrChange w:id="1133" w:author="Zhao, Helen" w:date="2017-04-11T17:59:00Z">
                <w:rPr>
                  <w:rFonts w:ascii="宋体" w:hAnsi="宋体"/>
                  <w:sz w:val="21"/>
                  <w:szCs w:val="21"/>
                </w:rPr>
              </w:rPrChange>
            </w:rPr>
            <w:delText xml:space="preserve"> </w:delText>
          </w:r>
          <w:r w:rsidR="00910045" w:rsidDel="00BB26D5">
            <w:rPr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</w:rPr>
            <w:delText xml:space="preserve">Compare-VM </w:delText>
          </w:r>
          <w:r w:rsidR="00910045" w:rsidDel="00BB26D5">
            <w:rPr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</w:rPr>
            <w:delText>–</w:delText>
          </w:r>
          <w:r w:rsidRPr="00106A83" w:rsidDel="00BB26D5">
            <w:rPr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  <w:rPrChange w:id="1134" w:author="Zhao, Helen" w:date="2017-04-11T17:59:00Z">
                <w:rPr>
                  <w:rFonts w:ascii="Armata" w:hAnsi="Armata" w:hint="eastAsi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delText>CompatibilityReport $report</w:delText>
          </w:r>
        </w:del>
      </w:ins>
    </w:p>
    <w:p w14:paraId="5E72B12B" w14:textId="4D2ECA17" w:rsidR="00106A83" w:rsidRPr="00106A83" w:rsidDel="00BB26D5" w:rsidRDefault="00106A83" w:rsidP="00106A83">
      <w:pPr>
        <w:pStyle w:val="Output"/>
        <w:ind w:left="720"/>
        <w:rPr>
          <w:ins w:id="1135" w:author="Zhao, Helen" w:date="2017-04-11T17:57:00Z"/>
          <w:del w:id="1136" w:author="Zhang, Lifen" w:date="2017-04-14T13:23:00Z"/>
          <w:b/>
          <w:color w:val="FF0000"/>
          <w:rPrChange w:id="1137" w:author="Zhao, Helen" w:date="2017-04-11T17:59:00Z">
            <w:rPr>
              <w:ins w:id="1138" w:author="Zhao, Helen" w:date="2017-04-11T17:57:00Z"/>
              <w:del w:id="1139" w:author="Zhang, Lifen" w:date="2017-04-14T13:23:00Z"/>
            </w:rPr>
          </w:rPrChange>
        </w:rPr>
      </w:pPr>
      <w:ins w:id="1140" w:author="Zhao, Helen" w:date="2017-04-11T17:57:00Z">
        <w:del w:id="1141" w:author="Zhang, Lifen" w:date="2017-04-14T13:23:00Z">
          <w:r w:rsidRPr="00106A83" w:rsidDel="00BB26D5">
            <w:rPr>
              <w:b/>
              <w:color w:val="FF0000"/>
              <w:rPrChange w:id="1142" w:author="Zhao, Helen" w:date="2017-04-11T17:59:00Z">
                <w:rPr/>
              </w:rPrChange>
            </w:rPr>
            <w:delText>VM : Microsoft.HyperV.PowerShell.VirtualMachine</w:delText>
          </w:r>
          <w:r w:rsidRPr="00106A83" w:rsidDel="00BB26D5">
            <w:rPr>
              <w:rFonts w:eastAsia="Times New Roman"/>
              <w:b/>
              <w:color w:val="FF0000"/>
              <w:rPrChange w:id="1143" w:author="Zhao, Helen" w:date="2017-04-11T17:59:00Z">
                <w:rPr>
                  <w:rFonts w:eastAsia="Times New Roman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rPrChange w:id="1144" w:author="Zhao, Helen" w:date="2017-04-11T17:59:00Z">
                <w:rPr/>
              </w:rPrChange>
            </w:rPr>
            <w:br/>
            <w:delText>OperationType : ImportVirtualMachine</w:delText>
          </w:r>
          <w:r w:rsidRPr="00106A83" w:rsidDel="00BB26D5">
            <w:rPr>
              <w:rFonts w:eastAsia="Times New Roman"/>
              <w:b/>
              <w:color w:val="FF0000"/>
              <w:rPrChange w:id="1145" w:author="Zhao, Helen" w:date="2017-04-11T17:59:00Z">
                <w:rPr>
                  <w:rFonts w:eastAsia="Times New Roman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rPrChange w:id="1146" w:author="Zhao, Helen" w:date="2017-04-11T17:59:00Z">
                <w:rPr/>
              </w:rPrChange>
            </w:rPr>
            <w:br/>
            <w:delText>Destination : HOSTSERVER</w:delText>
          </w:r>
          <w:r w:rsidRPr="00106A83" w:rsidDel="00BB26D5">
            <w:rPr>
              <w:rFonts w:eastAsia="Times New Roman"/>
              <w:b/>
              <w:color w:val="FF0000"/>
              <w:rPrChange w:id="1147" w:author="Zhao, Helen" w:date="2017-04-11T17:59:00Z">
                <w:rPr>
                  <w:rFonts w:eastAsia="Times New Roman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rPrChange w:id="1148" w:author="Zhao, Helen" w:date="2017-04-11T17:59:00Z">
                <w:rPr/>
              </w:rPrChange>
            </w:rPr>
            <w:br/>
            <w:delText>Path : E:\Exports\ExportTest\Virtual Machines\0FD602AC-2044-4A06-A0C3-019F70F21458.XML</w:delText>
          </w:r>
          <w:r w:rsidRPr="00106A83" w:rsidDel="00BB26D5">
            <w:rPr>
              <w:rFonts w:eastAsia="Times New Roman"/>
              <w:b/>
              <w:color w:val="FF0000"/>
              <w:rPrChange w:id="1149" w:author="Zhao, Helen" w:date="2017-04-11T17:59:00Z">
                <w:rPr>
                  <w:rFonts w:eastAsia="Times New Roman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rPrChange w:id="1150" w:author="Zhao, Helen" w:date="2017-04-11T17:59:00Z">
                <w:rPr/>
              </w:rPrChange>
            </w:rPr>
            <w:br/>
            <w:delText>SnapshotPath : E:\Exports\ExportTest\Snapshots</w:delText>
          </w:r>
          <w:r w:rsidRPr="00106A83" w:rsidDel="00BB26D5">
            <w:rPr>
              <w:rFonts w:eastAsia="Times New Roman"/>
              <w:b/>
              <w:color w:val="FF0000"/>
              <w:rPrChange w:id="1151" w:author="Zhao, Helen" w:date="2017-04-11T17:59:00Z">
                <w:rPr>
                  <w:rFonts w:eastAsia="Times New Roman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rPrChange w:id="1152" w:author="Zhao, Helen" w:date="2017-04-11T17:59:00Z">
                <w:rPr/>
              </w:rPrChange>
            </w:rPr>
            <w:br/>
            <w:delText>VhdDestinationPath :</w:delText>
          </w:r>
          <w:r w:rsidRPr="00106A83" w:rsidDel="00BB26D5">
            <w:rPr>
              <w:rFonts w:eastAsia="Times New Roman"/>
              <w:b/>
              <w:color w:val="FF0000"/>
              <w:rPrChange w:id="1153" w:author="Zhao, Helen" w:date="2017-04-11T17:59:00Z">
                <w:rPr>
                  <w:rFonts w:eastAsia="Times New Roman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rPrChange w:id="1154" w:author="Zhao, Helen" w:date="2017-04-11T17:59:00Z">
                <w:rPr/>
              </w:rPrChange>
            </w:rPr>
            <w:br/>
            <w:delText>VhdSourcePath :</w:delText>
          </w:r>
          <w:r w:rsidRPr="00106A83" w:rsidDel="00BB26D5">
            <w:rPr>
              <w:rFonts w:eastAsia="Times New Roman"/>
              <w:b/>
              <w:color w:val="FF0000"/>
              <w:rPrChange w:id="1155" w:author="Zhao, Helen" w:date="2017-04-11T17:59:00Z">
                <w:rPr>
                  <w:rFonts w:eastAsia="Times New Roman"/>
                </w:rPr>
              </w:rPrChange>
            </w:rPr>
            <w:delText> </w:delText>
          </w:r>
          <w:r w:rsidRPr="00106A83" w:rsidDel="00BB26D5">
            <w:rPr>
              <w:b/>
              <w:color w:val="FF0000"/>
              <w:rPrChange w:id="1156" w:author="Zhao, Helen" w:date="2017-04-11T17:59:00Z">
                <w:rPr/>
              </w:rPrChange>
            </w:rPr>
            <w:br/>
          </w:r>
          <w:bookmarkStart w:id="1157" w:name="OLE_LINK22"/>
          <w:bookmarkStart w:id="1158" w:name="OLE_LINK23"/>
          <w:r w:rsidRPr="00106A83" w:rsidDel="00BB26D5">
            <w:rPr>
              <w:b/>
              <w:color w:val="FF0000"/>
              <w:rPrChange w:id="1159" w:author="Zhao, Helen" w:date="2017-04-11T17:59:00Z">
                <w:rPr/>
              </w:rPrChange>
            </w:rPr>
            <w:delText>Incompatibilities :</w:delText>
          </w:r>
          <w:bookmarkEnd w:id="1157"/>
          <w:bookmarkEnd w:id="1158"/>
        </w:del>
      </w:ins>
    </w:p>
    <w:p w14:paraId="1A0528EC" w14:textId="6D44534F" w:rsidR="001973CB" w:rsidDel="00BB26D5" w:rsidRDefault="001973CB" w:rsidP="00106A83">
      <w:pPr>
        <w:rPr>
          <w:ins w:id="1160" w:author="Zhao, Helen" w:date="2017-04-11T18:34:00Z"/>
          <w:del w:id="1161" w:author="Zhang, Lifen" w:date="2017-04-14T13:23:00Z"/>
          <w:b/>
          <w:color w:val="FF0000"/>
        </w:rPr>
      </w:pPr>
      <w:ins w:id="1162" w:author="Zhao, Helen" w:date="2017-04-11T18:34:00Z">
        <w:del w:id="1163" w:author="Zhang, Lifen" w:date="2017-04-14T13:23:00Z">
          <w:r w:rsidDel="00BB26D5">
            <w:rPr>
              <w:rFonts w:hint="eastAsia"/>
              <w:b/>
              <w:color w:val="FF0000"/>
            </w:rPr>
            <w:delText xml:space="preserve">            </w:delText>
          </w:r>
          <w:r w:rsidDel="00BB26D5">
            <w:rPr>
              <w:rFonts w:hint="eastAsia"/>
              <w:b/>
              <w:color w:val="FF0000"/>
            </w:rPr>
            <w:delText>如果</w:delText>
          </w:r>
          <w:r w:rsidDel="00BB26D5">
            <w:rPr>
              <w:rFonts w:hint="eastAsia"/>
              <w:b/>
              <w:color w:val="FF0000"/>
            </w:rPr>
            <w:delText>Incompatibilities</w:delText>
          </w:r>
          <w:r w:rsidDel="00BB26D5">
            <w:rPr>
              <w:rFonts w:hint="eastAsia"/>
              <w:b/>
              <w:color w:val="FF0000"/>
            </w:rPr>
            <w:delText>仍有数字，则</w:delText>
          </w:r>
        </w:del>
      </w:ins>
      <w:ins w:id="1164" w:author="Zhao, Helen" w:date="2017-04-11T18:36:00Z">
        <w:del w:id="1165" w:author="Zhang, Lifen" w:date="2017-04-14T13:23:00Z">
          <w:r w:rsidR="004348FA" w:rsidDel="00BB26D5">
            <w:rPr>
              <w:rFonts w:hint="eastAsia"/>
              <w:b/>
              <w:color w:val="FF0000"/>
            </w:rPr>
            <w:delText>再次</w:delText>
          </w:r>
          <w:r w:rsidR="00A63BE7" w:rsidDel="00BB26D5">
            <w:rPr>
              <w:rFonts w:hint="eastAsia"/>
              <w:b/>
              <w:color w:val="FF0000"/>
            </w:rPr>
            <w:delText>重复</w:delText>
          </w:r>
        </w:del>
      </w:ins>
      <w:ins w:id="1166" w:author="Zhao, Helen" w:date="2017-04-12T09:42:00Z">
        <w:del w:id="1167" w:author="Zhang, Lifen" w:date="2017-04-14T13:23:00Z">
          <w:r w:rsidR="00910045" w:rsidDel="00BB26D5">
            <w:rPr>
              <w:rFonts w:hint="eastAsia"/>
              <w:b/>
              <w:color w:val="FF0000"/>
            </w:rPr>
            <w:delText>上一步骤</w:delText>
          </w:r>
        </w:del>
      </w:ins>
      <w:ins w:id="1168" w:author="Zhao, Helen" w:date="2017-04-11T18:35:00Z">
        <w:del w:id="1169" w:author="Zhang, Lifen" w:date="2017-04-14T13:23:00Z">
          <w:r w:rsidDel="00BB26D5">
            <w:rPr>
              <w:rFonts w:hint="eastAsia"/>
              <w:b/>
              <w:color w:val="FF0000"/>
            </w:rPr>
            <w:delText>使用</w:delText>
          </w:r>
          <w:r w:rsidRPr="000B0DFA" w:rsidDel="00BB26D5">
            <w:rPr>
              <w:rFonts w:hint="eastAsia"/>
              <w:b/>
              <w:i/>
              <w:color w:val="0070C0"/>
              <w:rPrChange w:id="1170" w:author="Zhao, Helen" w:date="2017-04-12T13:30:00Z">
                <w:rPr>
                  <w:rFonts w:ascii="Armata" w:hAnsi="Armata" w:hint="eastAsia"/>
                  <w:b/>
                  <w:color w:val="FF0000"/>
                  <w:sz w:val="21"/>
                  <w:szCs w:val="21"/>
                  <w:highlight w:val="yellow"/>
                  <w:shd w:val="clear" w:color="auto" w:fill="FFFFFF"/>
                </w:rPr>
              </w:rPrChange>
            </w:rPr>
            <w:delText>$report.Incompatibilities[1 2 3</w:delText>
          </w:r>
          <w:r w:rsidRPr="000B0DFA" w:rsidDel="00BB26D5">
            <w:rPr>
              <w:rFonts w:hint="eastAsia"/>
              <w:b/>
              <w:i/>
              <w:color w:val="0070C0"/>
              <w:rPrChange w:id="1171" w:author="Zhao, Helen" w:date="2017-04-12T13:30:00Z">
                <w:rPr>
                  <w:rFonts w:ascii="Armata" w:hAnsi="Armata" w:hint="eastAsia"/>
                  <w:b/>
                  <w:color w:val="FF0000"/>
                  <w:sz w:val="21"/>
                  <w:szCs w:val="21"/>
                  <w:highlight w:val="yellow"/>
                  <w:shd w:val="clear" w:color="auto" w:fill="FFFFFF"/>
                </w:rPr>
              </w:rPrChange>
            </w:rPr>
            <w:delText>…</w:delText>
          </w:r>
          <w:r w:rsidRPr="000B0DFA" w:rsidDel="00BB26D5">
            <w:rPr>
              <w:rFonts w:hint="eastAsia"/>
              <w:b/>
              <w:i/>
              <w:color w:val="0070C0"/>
              <w:rPrChange w:id="1172" w:author="Zhao, Helen" w:date="2017-04-12T13:30:00Z">
                <w:rPr>
                  <w:rFonts w:ascii="Armata" w:hAnsi="Armata" w:hint="eastAsia"/>
                  <w:b/>
                  <w:color w:val="FF0000"/>
                  <w:sz w:val="21"/>
                  <w:szCs w:val="21"/>
                  <w:highlight w:val="yellow"/>
                  <w:shd w:val="clear" w:color="auto" w:fill="FFFFFF"/>
                </w:rPr>
              </w:rPrChange>
            </w:rPr>
            <w:delText>].Source | Disconnect-VMNetworkAdapter</w:delText>
          </w:r>
          <w:r w:rsidRPr="000B0DFA" w:rsidDel="00BB26D5">
            <w:rPr>
              <w:rFonts w:hint="eastAsia"/>
              <w:b/>
              <w:i/>
              <w:color w:val="0070C0"/>
              <w:rPrChange w:id="1173" w:author="Zhao, Helen" w:date="2017-04-12T13:30:00Z">
                <w:rPr>
                  <w:rFonts w:ascii="Armata" w:hAnsi="Armata" w:hint="eastAsia"/>
                  <w:b/>
                  <w:color w:val="FF0000"/>
                  <w:sz w:val="21"/>
                  <w:szCs w:val="21"/>
                  <w:shd w:val="clear" w:color="auto" w:fill="FFFFFF"/>
                </w:rPr>
              </w:rPrChange>
            </w:rPr>
            <w:delText xml:space="preserve"> </w:delText>
          </w:r>
          <w:r w:rsidDel="00BB26D5">
            <w:rPr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</w:rPr>
            <w:delText>命令，直到</w:delText>
          </w:r>
        </w:del>
      </w:ins>
      <w:ins w:id="1174" w:author="Zhao, Helen" w:date="2017-04-12T09:42:00Z">
        <w:del w:id="1175" w:author="Zhang, Lifen" w:date="2017-04-14T13:23:00Z">
          <w:r w:rsidR="00910045" w:rsidRPr="000B0DFA" w:rsidDel="00BB26D5">
            <w:rPr>
              <w:rFonts w:hint="eastAsia"/>
              <w:b/>
              <w:i/>
              <w:color w:val="0070C0"/>
              <w:rPrChange w:id="1176" w:author="Zhao, Helen" w:date="2017-04-12T13:31:00Z">
                <w:rPr>
                  <w:rFonts w:ascii="Armata" w:hAnsi="Armata" w:hint="eastAsia"/>
                  <w:b/>
                  <w:color w:val="FF0000"/>
                  <w:sz w:val="21"/>
                  <w:szCs w:val="21"/>
                  <w:shd w:val="clear" w:color="auto" w:fill="FFFFFF"/>
                </w:rPr>
              </w:rPrChange>
            </w:rPr>
            <w:delText xml:space="preserve">Compare-VM </w:delText>
          </w:r>
          <w:r w:rsidR="00910045" w:rsidRPr="000B0DFA" w:rsidDel="00BB26D5">
            <w:rPr>
              <w:rFonts w:hint="eastAsia"/>
              <w:b/>
              <w:i/>
              <w:color w:val="0070C0"/>
              <w:rPrChange w:id="1177" w:author="Zhao, Helen" w:date="2017-04-12T13:31:00Z">
                <w:rPr>
                  <w:rFonts w:ascii="Armata" w:hAnsi="Armata" w:hint="eastAsia"/>
                  <w:b/>
                  <w:color w:val="FF0000"/>
                  <w:sz w:val="21"/>
                  <w:szCs w:val="21"/>
                  <w:shd w:val="clear" w:color="auto" w:fill="FFFFFF"/>
                </w:rPr>
              </w:rPrChange>
            </w:rPr>
            <w:delText>–</w:delText>
          </w:r>
          <w:r w:rsidR="00910045" w:rsidRPr="000B0DFA" w:rsidDel="00BB26D5">
            <w:rPr>
              <w:rFonts w:hint="eastAsia"/>
              <w:b/>
              <w:i/>
              <w:color w:val="0070C0"/>
              <w:rPrChange w:id="1178" w:author="Zhao, Helen" w:date="2017-04-12T13:31:00Z">
                <w:rPr>
                  <w:rFonts w:ascii="Armata" w:hAnsi="Armata" w:hint="eastAsia"/>
                  <w:b/>
                  <w:color w:val="FF0000"/>
                  <w:sz w:val="21"/>
                  <w:szCs w:val="21"/>
                  <w:shd w:val="clear" w:color="auto" w:fill="FFFFFF"/>
                </w:rPr>
              </w:rPrChange>
            </w:rPr>
            <w:delText xml:space="preserve"> CompatibilityReport $report</w:delText>
          </w:r>
          <w:r w:rsidR="00910045" w:rsidDel="00BB26D5">
            <w:rPr>
              <w:rFonts w:ascii="Armata" w:hAnsi="Armata" w:hint="eastAsia"/>
              <w:b/>
              <w:color w:val="FF0000"/>
              <w:sz w:val="21"/>
              <w:szCs w:val="21"/>
              <w:shd w:val="clear" w:color="auto" w:fill="FFFFFF"/>
            </w:rPr>
            <w:delText>命令显示</w:delText>
          </w:r>
        </w:del>
      </w:ins>
      <w:ins w:id="1179" w:author="Zhao, Helen" w:date="2017-04-11T18:35:00Z">
        <w:del w:id="1180" w:author="Zhang, Lifen" w:date="2017-04-14T13:23:00Z">
          <w:r w:rsidRPr="004E57DB" w:rsidDel="00BB26D5">
            <w:rPr>
              <w:b/>
              <w:color w:val="FF0000"/>
            </w:rPr>
            <w:delText>Incompatibilities :</w:delText>
          </w:r>
          <w:r w:rsidDel="00BB26D5">
            <w:rPr>
              <w:rFonts w:hint="eastAsia"/>
              <w:b/>
              <w:color w:val="FF0000"/>
            </w:rPr>
            <w:delText xml:space="preserve"> </w:delText>
          </w:r>
          <w:r w:rsidDel="00BB26D5">
            <w:rPr>
              <w:rFonts w:hint="eastAsia"/>
              <w:b/>
              <w:color w:val="FF0000"/>
            </w:rPr>
            <w:delText>为空，</w:delText>
          </w:r>
        </w:del>
      </w:ins>
      <w:ins w:id="1181" w:author="Zhao, Helen" w:date="2017-04-12T09:43:00Z">
        <w:del w:id="1182" w:author="Zhang, Lifen" w:date="2017-04-14T13:23:00Z">
          <w:r w:rsidR="00910045" w:rsidDel="00BB26D5">
            <w:rPr>
              <w:rFonts w:hint="eastAsia"/>
              <w:b/>
              <w:color w:val="FF0000"/>
            </w:rPr>
            <w:delText>如上图，</w:delText>
          </w:r>
        </w:del>
      </w:ins>
      <w:ins w:id="1183" w:author="Zhao, Helen" w:date="2017-04-11T18:35:00Z">
        <w:del w:id="1184" w:author="Zhang, Lifen" w:date="2017-04-14T13:23:00Z">
          <w:r w:rsidDel="00BB26D5">
            <w:rPr>
              <w:rFonts w:hint="eastAsia"/>
              <w:b/>
              <w:color w:val="FF0000"/>
            </w:rPr>
            <w:delText>则</w:delText>
          </w:r>
        </w:del>
      </w:ins>
      <w:ins w:id="1185" w:author="Zhao, Helen" w:date="2017-04-11T18:36:00Z">
        <w:del w:id="1186" w:author="Zhang, Lifen" w:date="2017-04-14T13:23:00Z">
          <w:r w:rsidDel="00BB26D5">
            <w:rPr>
              <w:rFonts w:hint="eastAsia"/>
              <w:b/>
              <w:color w:val="FF0000"/>
            </w:rPr>
            <w:delText>表示所有网卡都被禁掉了。</w:delText>
          </w:r>
        </w:del>
      </w:ins>
      <w:ins w:id="1187" w:author="Zhao, Helen" w:date="2017-04-11T18:34:00Z">
        <w:del w:id="1188" w:author="Zhang, Lifen" w:date="2017-04-14T13:23:00Z">
          <w:r w:rsidDel="00BB26D5">
            <w:rPr>
              <w:rFonts w:hint="eastAsia"/>
              <w:b/>
              <w:color w:val="FF0000"/>
            </w:rPr>
            <w:delText xml:space="preserve"> </w:delText>
          </w:r>
        </w:del>
      </w:ins>
    </w:p>
    <w:p w14:paraId="7103AE90" w14:textId="4189E223" w:rsidR="00106A83" w:rsidRPr="00106A83" w:rsidDel="00BB26D5" w:rsidRDefault="00106A83" w:rsidP="00106A83">
      <w:pPr>
        <w:rPr>
          <w:ins w:id="1189" w:author="Zhao, Helen" w:date="2017-04-11T17:57:00Z"/>
          <w:del w:id="1190" w:author="Zhang, Lifen" w:date="2017-04-14T13:23:00Z"/>
          <w:b/>
          <w:color w:val="FF0000"/>
          <w:rPrChange w:id="1191" w:author="Zhao, Helen" w:date="2017-04-11T17:59:00Z">
            <w:rPr>
              <w:ins w:id="1192" w:author="Zhao, Helen" w:date="2017-04-11T17:57:00Z"/>
              <w:del w:id="1193" w:author="Zhang, Lifen" w:date="2017-04-14T13:23:00Z"/>
            </w:rPr>
          </w:rPrChange>
        </w:rPr>
      </w:pPr>
      <w:ins w:id="1194" w:author="Zhao, Helen" w:date="2017-04-11T17:57:00Z">
        <w:del w:id="1195" w:author="Zhang, Lifen" w:date="2017-04-14T13:23:00Z">
          <w:r w:rsidRPr="00106A83" w:rsidDel="00BB26D5">
            <w:rPr>
              <w:rFonts w:hint="eastAsia"/>
              <w:b/>
              <w:color w:val="FF0000"/>
              <w:rPrChange w:id="1196" w:author="Zhao, Helen" w:date="2017-04-11T17:59:00Z">
                <w:rPr>
                  <w:rFonts w:hint="eastAsia"/>
                </w:rPr>
              </w:rPrChange>
            </w:rPr>
            <w:delText>报告显示没有兼容性问题，</w:delText>
          </w:r>
        </w:del>
      </w:ins>
      <w:ins w:id="1197" w:author="Zhao, Helen" w:date="2017-04-12T13:28:00Z">
        <w:del w:id="1198" w:author="Zhang, Lifen" w:date="2017-04-14T13:23:00Z">
          <w:r w:rsidR="000B0DFA" w:rsidDel="00BB26D5">
            <w:rPr>
              <w:rFonts w:hint="eastAsia"/>
              <w:b/>
              <w:color w:val="FF0000"/>
            </w:rPr>
            <w:delText>使用下面命令</w:delText>
          </w:r>
          <w:r w:rsidR="000B0DFA" w:rsidDel="00BB26D5">
            <w:rPr>
              <w:rFonts w:hint="eastAsia"/>
              <w:b/>
              <w:color w:val="FF0000"/>
            </w:rPr>
            <w:delText xml:space="preserve"> </w:delText>
          </w:r>
        </w:del>
      </w:ins>
      <w:ins w:id="1199" w:author="Zhao, Helen" w:date="2017-04-11T17:57:00Z">
        <w:del w:id="1200" w:author="Zhang, Lifen" w:date="2017-04-14T13:23:00Z">
          <w:r w:rsidRPr="00106A83" w:rsidDel="00BB26D5">
            <w:rPr>
              <w:rFonts w:hint="eastAsia"/>
              <w:b/>
              <w:color w:val="FF0000"/>
              <w:rPrChange w:id="1201" w:author="Zhao, Helen" w:date="2017-04-11T17:59:00Z">
                <w:rPr>
                  <w:rFonts w:hint="eastAsia"/>
                </w:rPr>
              </w:rPrChange>
            </w:rPr>
            <w:delText>现在可以导入</w:delText>
          </w:r>
        </w:del>
      </w:ins>
      <w:ins w:id="1202" w:author="Zhao, Helen" w:date="2017-04-12T13:28:00Z">
        <w:del w:id="1203" w:author="Zhang, Lifen" w:date="2017-04-14T13:23:00Z">
          <w:r w:rsidR="000B0DFA" w:rsidDel="00BB26D5">
            <w:rPr>
              <w:rFonts w:hint="eastAsia"/>
              <w:b/>
              <w:color w:val="FF0000"/>
            </w:rPr>
            <w:delText>虚拟机成功</w:delText>
          </w:r>
        </w:del>
      </w:ins>
      <w:ins w:id="1204" w:author="Zhao, Helen" w:date="2017-04-11T17:57:00Z">
        <w:del w:id="1205" w:author="Zhang, Lifen" w:date="2017-04-14T13:23:00Z">
          <w:r w:rsidRPr="00106A83" w:rsidDel="00BB26D5">
            <w:rPr>
              <w:rFonts w:hint="eastAsia"/>
              <w:b/>
              <w:color w:val="FF0000"/>
              <w:rPrChange w:id="1206" w:author="Zhao, Helen" w:date="2017-04-11T17:59:00Z">
                <w:rPr>
                  <w:rFonts w:hint="eastAsia"/>
                </w:rPr>
              </w:rPrChange>
            </w:rPr>
            <w:delText>：</w:delText>
          </w:r>
        </w:del>
      </w:ins>
    </w:p>
    <w:p w14:paraId="03F68D46" w14:textId="306D5DBF" w:rsidR="000B0DFA" w:rsidRPr="000B0DFA" w:rsidDel="00BB26D5" w:rsidRDefault="00106A83">
      <w:pPr>
        <w:pStyle w:val="Code"/>
        <w:ind w:left="720"/>
        <w:rPr>
          <w:ins w:id="1207" w:author="Zhao, Helen" w:date="2017-04-12T13:27:00Z"/>
          <w:del w:id="1208" w:author="Zhang, Lifen" w:date="2017-04-14T13:23:00Z"/>
          <w:rFonts w:asciiTheme="minorHAnsi" w:eastAsiaTheme="minorEastAsia" w:hAnsiTheme="minorHAnsi" w:cstheme="minorBidi"/>
          <w:b/>
          <w:i/>
          <w:color w:val="0070C0"/>
          <w:rPrChange w:id="1209" w:author="Zhao, Helen" w:date="2017-04-12T13:31:00Z">
            <w:rPr>
              <w:ins w:id="1210" w:author="Zhao, Helen" w:date="2017-04-12T13:27:00Z"/>
              <w:del w:id="1211" w:author="Zhang, Lifen" w:date="2017-04-14T13:23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212" w:author="Zhao, Helen" w:date="2017-04-12T13:28:00Z">
          <w:pPr>
            <w:pStyle w:val="NormalWeb"/>
            <w:numPr>
              <w:numId w:val="19"/>
            </w:numPr>
            <w:shd w:val="clear" w:color="auto" w:fill="FFFFFF"/>
            <w:spacing w:before="0" w:beforeAutospacing="0" w:after="0" w:afterAutospacing="0"/>
            <w:ind w:left="720" w:hanging="360"/>
          </w:pPr>
        </w:pPrChange>
      </w:pPr>
      <w:ins w:id="1213" w:author="Zhao, Helen" w:date="2017-04-11T17:57:00Z">
        <w:del w:id="1214" w:author="Zhang, Lifen" w:date="2017-04-14T13:23:00Z">
          <w:r w:rsidRPr="000B0DFA" w:rsidDel="00BB26D5">
            <w:rPr>
              <w:rFonts w:asciiTheme="minorHAnsi" w:eastAsiaTheme="minorEastAsia" w:hAnsiTheme="minorHAnsi" w:cstheme="minorBidi"/>
              <w:b/>
              <w:i/>
              <w:color w:val="0070C0"/>
              <w:rPrChange w:id="1215" w:author="Zhao, Helen" w:date="2017-04-12T13:31:00Z">
                <w:rPr>
                  <w:rFonts w:ascii="Armata" w:hAnsi="Armata"/>
                  <w:color w:val="444444"/>
                  <w:sz w:val="21"/>
                  <w:szCs w:val="21"/>
                  <w:shd w:val="clear" w:color="auto" w:fill="FFFFFF"/>
                </w:rPr>
              </w:rPrChange>
            </w:rPr>
            <w:delText>C:\&gt;  import-</w:delText>
          </w:r>
          <w:r w:rsidRPr="000B0DFA" w:rsidDel="00BB26D5">
            <w:rPr>
              <w:rFonts w:asciiTheme="minorHAnsi" w:eastAsiaTheme="minorEastAsia" w:hAnsiTheme="minorHAnsi" w:cstheme="minorBidi"/>
              <w:b/>
              <w:i/>
              <w:color w:val="0070C0"/>
              <w:rPrChange w:id="1216" w:author="Zhao, Helen" w:date="2017-04-12T13:31:00Z">
                <w:rPr>
                  <w:rFonts w:ascii="Armata" w:hAnsi="Armata"/>
                  <w:color w:val="444444"/>
                  <w:sz w:val="21"/>
                  <w:szCs w:val="21"/>
                  <w:highlight w:val="yellow"/>
                  <w:shd w:val="clear" w:color="auto" w:fill="FFFFFF"/>
                </w:rPr>
              </w:rPrChange>
            </w:rPr>
            <w:delText>vm -CompatibilityReport $report</w:delText>
          </w:r>
        </w:del>
      </w:ins>
    </w:p>
    <w:p w14:paraId="117934BC" w14:textId="504AA5B6" w:rsidR="000F07DD" w:rsidRPr="00CF59FB" w:rsidDel="00BB26D5" w:rsidRDefault="000B0DFA">
      <w:pPr>
        <w:pStyle w:val="NormalWeb"/>
        <w:shd w:val="clear" w:color="auto" w:fill="FFFFFF"/>
        <w:spacing w:before="0" w:beforeAutospacing="0" w:after="0" w:afterAutospacing="0"/>
        <w:rPr>
          <w:ins w:id="1217" w:author="Zhao, Helen" w:date="2017-04-11T17:30:00Z"/>
          <w:del w:id="1218" w:author="Zhang, Lifen" w:date="2017-04-14T13:23:00Z"/>
          <w:rFonts w:ascii="宋体" w:eastAsia="宋体" w:hAnsi="宋体"/>
          <w:b/>
          <w:color w:val="FF0000"/>
          <w:sz w:val="21"/>
          <w:szCs w:val="21"/>
          <w:rPrChange w:id="1219" w:author="Zhao, Helen" w:date="2017-04-11T17:31:00Z">
            <w:rPr>
              <w:ins w:id="1220" w:author="Zhao, Helen" w:date="2017-04-11T17:30:00Z"/>
              <w:del w:id="1221" w:author="Zhang, Lifen" w:date="2017-04-14T13:23:00Z"/>
              <w:rFonts w:ascii="宋体" w:eastAsia="宋体" w:hAnsi="宋体"/>
              <w:color w:val="2C2C2C"/>
              <w:sz w:val="21"/>
              <w:szCs w:val="21"/>
            </w:rPr>
          </w:rPrChange>
        </w:rPr>
        <w:pPrChange w:id="1222" w:author="Zhao, Helen" w:date="2017-04-12T10:04:00Z">
          <w:pPr>
            <w:pStyle w:val="NormalWeb"/>
            <w:numPr>
              <w:numId w:val="19"/>
            </w:numPr>
            <w:shd w:val="clear" w:color="auto" w:fill="FFFFFF"/>
            <w:spacing w:before="0" w:beforeAutospacing="0" w:after="0" w:afterAutospacing="0"/>
            <w:ind w:left="720" w:hanging="360"/>
          </w:pPr>
        </w:pPrChange>
      </w:pPr>
      <w:ins w:id="1223" w:author="Zhao, Helen" w:date="2017-04-12T13:27:00Z">
        <w:del w:id="1224" w:author="Zhang, Lifen" w:date="2017-04-14T13:23:00Z">
          <w:r w:rsidDel="00BB26D5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delText>重复以上步骤8次，直到8个虚拟机全部导入成功。</w:delText>
          </w:r>
        </w:del>
      </w:ins>
    </w:p>
    <w:p w14:paraId="631E7E96" w14:textId="5AC41A65" w:rsidR="00CF59FB" w:rsidDel="00BB26D5" w:rsidRDefault="00CF59FB">
      <w:pPr>
        <w:pStyle w:val="NormalWeb"/>
        <w:shd w:val="clear" w:color="auto" w:fill="FFFFFF"/>
        <w:spacing w:before="0" w:beforeAutospacing="0" w:after="0" w:afterAutospacing="0"/>
        <w:ind w:left="720"/>
        <w:rPr>
          <w:ins w:id="1225" w:author="Sun, Horace (CH01)" w:date="2017-03-28T18:21:00Z"/>
          <w:del w:id="1226" w:author="Zhang, Lifen" w:date="2017-04-14T13:23:00Z"/>
          <w:rFonts w:ascii="宋体" w:eastAsia="宋体" w:hAnsi="宋体"/>
          <w:color w:val="2C2C2C"/>
          <w:sz w:val="21"/>
          <w:szCs w:val="21"/>
        </w:rPr>
        <w:pPrChange w:id="1227" w:author="Zhao, Helen" w:date="2017-04-11T17:29:00Z">
          <w:pPr>
            <w:pStyle w:val="NormalWeb"/>
            <w:numPr>
              <w:numId w:val="19"/>
            </w:numPr>
            <w:shd w:val="clear" w:color="auto" w:fill="FFFFFF"/>
            <w:spacing w:before="0" w:beforeAutospacing="0" w:after="0" w:afterAutospacing="0"/>
            <w:ind w:left="720" w:hanging="360"/>
          </w:pPr>
        </w:pPrChange>
      </w:pPr>
    </w:p>
    <w:p w14:paraId="21D42CCB" w14:textId="2CCDF225" w:rsidR="00E51CAF" w:rsidDel="00BE4852" w:rsidRDefault="00E51CAF">
      <w:pPr>
        <w:pStyle w:val="NormalWeb"/>
        <w:shd w:val="clear" w:color="auto" w:fill="FFFFFF"/>
        <w:spacing w:before="0" w:beforeAutospacing="0" w:after="0" w:afterAutospacing="0"/>
        <w:ind w:left="720"/>
        <w:rPr>
          <w:del w:id="1228" w:author="Sun, Horace (CH01)" w:date="2017-03-28T18:23:00Z"/>
          <w:rFonts w:ascii="宋体" w:eastAsia="宋体" w:hAnsi="宋体"/>
          <w:color w:val="2C2C2C"/>
          <w:sz w:val="21"/>
          <w:szCs w:val="21"/>
        </w:rPr>
        <w:pPrChange w:id="1229" w:author="Sun, Horace (CH01)" w:date="2017-03-28T18:21:00Z">
          <w:pPr>
            <w:pStyle w:val="NormalWeb"/>
            <w:numPr>
              <w:numId w:val="19"/>
            </w:numPr>
            <w:shd w:val="clear" w:color="auto" w:fill="FFFFFF"/>
            <w:spacing w:before="0" w:beforeAutospacing="0" w:after="0" w:afterAutospacing="0"/>
            <w:ind w:left="720" w:hanging="360"/>
          </w:pPr>
        </w:pPrChange>
      </w:pPr>
    </w:p>
    <w:p w14:paraId="1751A47A" w14:textId="5F370CD6" w:rsidR="00734190" w:rsidRPr="00A91176" w:rsidDel="001B3E3A" w:rsidRDefault="00734190">
      <w:pPr>
        <w:ind w:left="360" w:firstLine="360"/>
        <w:rPr>
          <w:del w:id="1230" w:author="Sun, Horace (CH01)" w:date="2017-03-28T18:22:00Z"/>
          <w:rPrChange w:id="1231" w:author="Sun, Horace (CH01)" w:date="2017-03-28T18:20:00Z">
            <w:rPr>
              <w:del w:id="1232" w:author="Sun, Horace (CH01)" w:date="2017-03-28T18:22:00Z"/>
              <w:rFonts w:ascii="宋体" w:eastAsia="宋体" w:hAnsi="宋体"/>
              <w:color w:val="000000" w:themeColor="text1"/>
              <w:sz w:val="21"/>
              <w:szCs w:val="21"/>
              <w:highlight w:val="yellow"/>
            </w:rPr>
          </w:rPrChange>
        </w:rPr>
        <w:pPrChange w:id="1233" w:author="Sun, Horace (CH01)" w:date="2017-03-28T18:21:00Z">
          <w:pPr>
            <w:pStyle w:val="NormalWeb"/>
            <w:shd w:val="clear" w:color="auto" w:fill="FFFFFF"/>
            <w:spacing w:after="0"/>
            <w:ind w:left="720"/>
          </w:pPr>
        </w:pPrChange>
      </w:pPr>
      <w:del w:id="1234" w:author="Sun, Horace (CH01)" w:date="2017-03-28T18:22:00Z">
        <w:r w:rsidRPr="00A91176" w:rsidDel="001B3E3A">
          <w:rPr>
            <w:rPrChange w:id="1235" w:author="Sun, Horace (CH01)" w:date="2017-03-28T18:20:00Z">
              <w:rPr>
                <w:rFonts w:ascii="宋体" w:eastAsia="宋体" w:hAnsi="宋体"/>
                <w:color w:val="000000" w:themeColor="text1"/>
                <w:sz w:val="21"/>
                <w:szCs w:val="21"/>
                <w:highlight w:val="yellow"/>
              </w:rPr>
            </w:rPrChange>
          </w:rPr>
          <w:delText>$path='D:\</w:delText>
        </w:r>
      </w:del>
      <w:del w:id="1236" w:author="Sun, Horace (CH01)" w:date="2017-03-28T18:21:00Z">
        <w:r w:rsidRPr="00A91176" w:rsidDel="003A32CF">
          <w:rPr>
            <w:rPrChange w:id="1237" w:author="Sun, Horace (CH01)" w:date="2017-03-28T18:20:00Z">
              <w:rPr>
                <w:rFonts w:ascii="宋体" w:eastAsia="宋体" w:hAnsi="宋体"/>
                <w:color w:val="000000" w:themeColor="text1"/>
                <w:sz w:val="21"/>
                <w:szCs w:val="21"/>
                <w:highlight w:val="yellow"/>
              </w:rPr>
            </w:rPrChange>
          </w:rPr>
          <w:delText>VMs</w:delText>
        </w:r>
      </w:del>
      <w:del w:id="1238" w:author="Sun, Horace (CH01)" w:date="2017-03-28T18:22:00Z">
        <w:r w:rsidRPr="00A91176" w:rsidDel="001B3E3A">
          <w:rPr>
            <w:rPrChange w:id="1239" w:author="Sun, Horace (CH01)" w:date="2017-03-28T18:20:00Z">
              <w:rPr>
                <w:rFonts w:ascii="宋体" w:eastAsia="宋体" w:hAnsi="宋体"/>
                <w:color w:val="000000" w:themeColor="text1"/>
                <w:sz w:val="21"/>
                <w:szCs w:val="21"/>
                <w:highlight w:val="yellow"/>
              </w:rPr>
            </w:rPrChange>
          </w:rPr>
          <w:delText>'</w:delText>
        </w:r>
      </w:del>
    </w:p>
    <w:p w14:paraId="321FA886" w14:textId="0486D5F6" w:rsidR="00734190" w:rsidRPr="00A91176" w:rsidDel="001B3E3A" w:rsidRDefault="00734190">
      <w:pPr>
        <w:ind w:left="360" w:firstLine="360"/>
        <w:rPr>
          <w:del w:id="1240" w:author="Sun, Horace (CH01)" w:date="2017-03-28T18:22:00Z"/>
          <w:rPrChange w:id="1241" w:author="Sun, Horace (CH01)" w:date="2017-03-28T18:20:00Z">
            <w:rPr>
              <w:del w:id="1242" w:author="Sun, Horace (CH01)" w:date="2017-03-28T18:22:00Z"/>
              <w:rFonts w:ascii="宋体" w:eastAsia="宋体" w:hAnsi="宋体"/>
              <w:color w:val="000000" w:themeColor="text1"/>
              <w:sz w:val="21"/>
              <w:szCs w:val="21"/>
              <w:highlight w:val="yellow"/>
            </w:rPr>
          </w:rPrChange>
        </w:rPr>
        <w:pPrChange w:id="1243" w:author="Sun, Horace (CH01)" w:date="2017-03-28T18:21:00Z">
          <w:pPr>
            <w:pStyle w:val="NormalWeb"/>
            <w:shd w:val="clear" w:color="auto" w:fill="FFFFFF"/>
            <w:spacing w:after="0"/>
            <w:ind w:left="720"/>
          </w:pPr>
        </w:pPrChange>
      </w:pPr>
      <w:del w:id="1244" w:author="Sun, Horace (CH01)" w:date="2017-03-28T18:22:00Z">
        <w:r w:rsidRPr="00A91176" w:rsidDel="001B3E3A">
          <w:rPr>
            <w:rPrChange w:id="1245" w:author="Sun, Horace (CH01)" w:date="2017-03-28T18:20:00Z">
              <w:rPr>
                <w:rFonts w:ascii="宋体" w:eastAsia="宋体" w:hAnsi="宋体"/>
                <w:color w:val="000000" w:themeColor="text1"/>
                <w:sz w:val="21"/>
                <w:szCs w:val="21"/>
                <w:highlight w:val="yellow"/>
              </w:rPr>
            </w:rPrChange>
          </w:rPr>
          <w:delText>$files=Get-ChildItem $path -Include *.xml -Recurse</w:delText>
        </w:r>
      </w:del>
    </w:p>
    <w:p w14:paraId="0390EC1C" w14:textId="5C5095C5" w:rsidR="00734190" w:rsidRPr="00A91176" w:rsidDel="001B3E3A" w:rsidRDefault="00734190">
      <w:pPr>
        <w:ind w:left="360" w:firstLine="360"/>
        <w:rPr>
          <w:del w:id="1246" w:author="Sun, Horace (CH01)" w:date="2017-03-28T18:22:00Z"/>
          <w:rPrChange w:id="1247" w:author="Sun, Horace (CH01)" w:date="2017-03-28T18:20:00Z">
            <w:rPr>
              <w:del w:id="1248" w:author="Sun, Horace (CH01)" w:date="2017-03-28T18:22:00Z"/>
              <w:rFonts w:ascii="宋体" w:eastAsia="宋体" w:hAnsi="宋体"/>
              <w:color w:val="000000" w:themeColor="text1"/>
              <w:sz w:val="21"/>
              <w:szCs w:val="21"/>
              <w:highlight w:val="yellow"/>
            </w:rPr>
          </w:rPrChange>
        </w:rPr>
        <w:pPrChange w:id="1249" w:author="Sun, Horace (CH01)" w:date="2017-03-28T18:21:00Z">
          <w:pPr>
            <w:pStyle w:val="NormalWeb"/>
            <w:shd w:val="clear" w:color="auto" w:fill="FFFFFF"/>
            <w:spacing w:after="0"/>
            <w:ind w:left="720"/>
          </w:pPr>
        </w:pPrChange>
      </w:pPr>
      <w:del w:id="1250" w:author="Sun, Horace (CH01)" w:date="2017-03-28T18:22:00Z">
        <w:r w:rsidRPr="00A91176" w:rsidDel="001B3E3A">
          <w:rPr>
            <w:rPrChange w:id="1251" w:author="Sun, Horace (CH01)" w:date="2017-03-28T18:20:00Z">
              <w:rPr>
                <w:rFonts w:ascii="宋体" w:eastAsia="宋体" w:hAnsi="宋体"/>
                <w:color w:val="000000" w:themeColor="text1"/>
                <w:sz w:val="21"/>
                <w:szCs w:val="21"/>
                <w:highlight w:val="yellow"/>
              </w:rPr>
            </w:rPrChange>
          </w:rPr>
          <w:delText>foreach($file in $files)</w:delText>
        </w:r>
      </w:del>
    </w:p>
    <w:p w14:paraId="69BE8FF6" w14:textId="671A9060" w:rsidR="00734190" w:rsidRPr="00A91176" w:rsidDel="001B3E3A" w:rsidRDefault="00734190">
      <w:pPr>
        <w:ind w:left="360" w:firstLine="360"/>
        <w:rPr>
          <w:del w:id="1252" w:author="Sun, Horace (CH01)" w:date="2017-03-28T18:22:00Z"/>
          <w:rPrChange w:id="1253" w:author="Sun, Horace (CH01)" w:date="2017-03-28T18:20:00Z">
            <w:rPr>
              <w:del w:id="1254" w:author="Sun, Horace (CH01)" w:date="2017-03-28T18:22:00Z"/>
              <w:rFonts w:ascii="宋体" w:eastAsia="宋体" w:hAnsi="宋体"/>
              <w:color w:val="000000" w:themeColor="text1"/>
              <w:sz w:val="21"/>
              <w:szCs w:val="21"/>
              <w:highlight w:val="yellow"/>
            </w:rPr>
          </w:rPrChange>
        </w:rPr>
        <w:pPrChange w:id="1255" w:author="Sun, Horace (CH01)" w:date="2017-03-28T18:21:00Z">
          <w:pPr>
            <w:pStyle w:val="NormalWeb"/>
            <w:shd w:val="clear" w:color="auto" w:fill="FFFFFF"/>
            <w:spacing w:after="0"/>
            <w:ind w:left="720"/>
          </w:pPr>
        </w:pPrChange>
      </w:pPr>
      <w:del w:id="1256" w:author="Sun, Horace (CH01)" w:date="2017-03-28T18:22:00Z">
        <w:r w:rsidRPr="00A91176" w:rsidDel="001B3E3A">
          <w:rPr>
            <w:rPrChange w:id="1257" w:author="Sun, Horace (CH01)" w:date="2017-03-28T18:20:00Z">
              <w:rPr>
                <w:rFonts w:ascii="宋体" w:eastAsia="宋体" w:hAnsi="宋体"/>
                <w:color w:val="000000" w:themeColor="text1"/>
                <w:sz w:val="21"/>
                <w:szCs w:val="21"/>
                <w:highlight w:val="yellow"/>
              </w:rPr>
            </w:rPrChange>
          </w:rPr>
          <w:delText>{</w:delText>
        </w:r>
      </w:del>
    </w:p>
    <w:p w14:paraId="4EA5CD7F" w14:textId="016D5FA5" w:rsidR="00734190" w:rsidRPr="00A91176" w:rsidDel="001B3E3A" w:rsidRDefault="00734190">
      <w:pPr>
        <w:ind w:left="360" w:firstLine="360"/>
        <w:rPr>
          <w:del w:id="1258" w:author="Sun, Horace (CH01)" w:date="2017-03-28T18:22:00Z"/>
          <w:rPrChange w:id="1259" w:author="Sun, Horace (CH01)" w:date="2017-03-28T18:20:00Z">
            <w:rPr>
              <w:del w:id="1260" w:author="Sun, Horace (CH01)" w:date="2017-03-28T18:22:00Z"/>
              <w:rFonts w:ascii="宋体" w:eastAsia="宋体" w:hAnsi="宋体"/>
              <w:color w:val="000000" w:themeColor="text1"/>
              <w:sz w:val="21"/>
              <w:szCs w:val="21"/>
              <w:highlight w:val="yellow"/>
            </w:rPr>
          </w:rPrChange>
        </w:rPr>
        <w:pPrChange w:id="1261" w:author="Sun, Horace (CH01)" w:date="2017-03-28T18:21:00Z">
          <w:pPr>
            <w:pStyle w:val="NormalWeb"/>
            <w:shd w:val="clear" w:color="auto" w:fill="FFFFFF"/>
            <w:spacing w:after="0"/>
            <w:ind w:left="720"/>
          </w:pPr>
        </w:pPrChange>
      </w:pPr>
      <w:del w:id="1262" w:author="Sun, Horace (CH01)" w:date="2017-03-28T18:22:00Z">
        <w:r w:rsidRPr="00A91176" w:rsidDel="001B3E3A">
          <w:rPr>
            <w:rPrChange w:id="1263" w:author="Sun, Horace (CH01)" w:date="2017-03-28T18:20:00Z">
              <w:rPr>
                <w:rFonts w:ascii="宋体" w:eastAsia="宋体" w:hAnsi="宋体"/>
                <w:color w:val="000000" w:themeColor="text1"/>
                <w:sz w:val="21"/>
                <w:szCs w:val="21"/>
                <w:highlight w:val="yellow"/>
              </w:rPr>
            </w:rPrChange>
          </w:rPr>
          <w:delText xml:space="preserve"> Import-VM -Path $file.FullName</w:delText>
        </w:r>
      </w:del>
    </w:p>
    <w:p w14:paraId="49C96803" w14:textId="73CF42FD" w:rsidR="00734190" w:rsidRPr="00A91176" w:rsidDel="00BE4852" w:rsidRDefault="00734190">
      <w:pPr>
        <w:ind w:left="360" w:firstLine="360"/>
        <w:rPr>
          <w:del w:id="1264" w:author="Sun, Horace (CH01)" w:date="2017-03-28T18:23:00Z"/>
          <w:rPrChange w:id="1265" w:author="Sun, Horace (CH01)" w:date="2017-03-28T18:20:00Z">
            <w:rPr>
              <w:del w:id="1266" w:author="Sun, Horace (CH01)" w:date="2017-03-28T18:23:00Z"/>
              <w:rFonts w:ascii="宋体" w:eastAsia="宋体" w:hAnsi="宋体"/>
              <w:color w:val="000000" w:themeColor="text1"/>
              <w:sz w:val="21"/>
              <w:szCs w:val="21"/>
            </w:rPr>
          </w:rPrChange>
        </w:rPr>
        <w:pPrChange w:id="1267" w:author="Sun, Horace (CH01)" w:date="2017-03-28T18:21:00Z">
          <w:pPr>
            <w:pStyle w:val="NormalWeb"/>
            <w:shd w:val="clear" w:color="auto" w:fill="FFFFFF"/>
            <w:spacing w:after="0"/>
            <w:ind w:left="720"/>
          </w:pPr>
        </w:pPrChange>
      </w:pPr>
      <w:del w:id="1268" w:author="Sun, Horace (CH01)" w:date="2017-03-28T18:22:00Z">
        <w:r w:rsidRPr="00A91176" w:rsidDel="001B3E3A">
          <w:rPr>
            <w:rPrChange w:id="1269" w:author="Sun, Horace (CH01)" w:date="2017-03-28T18:20:00Z">
              <w:rPr>
                <w:rFonts w:ascii="宋体" w:eastAsia="宋体" w:hAnsi="宋体"/>
                <w:color w:val="000000" w:themeColor="text1"/>
                <w:sz w:val="21"/>
                <w:szCs w:val="21"/>
                <w:highlight w:val="yellow"/>
              </w:rPr>
            </w:rPrChange>
          </w:rPr>
          <w:delText>}</w:delText>
        </w:r>
      </w:del>
    </w:p>
    <w:p w14:paraId="014EFCEB" w14:textId="039011A0" w:rsidR="000A26E3" w:rsidDel="00ED05AB" w:rsidRDefault="00734190" w:rsidP="000A26E3">
      <w:pPr>
        <w:pStyle w:val="NormalWeb"/>
        <w:shd w:val="clear" w:color="auto" w:fill="FFFFFF"/>
        <w:spacing w:after="0"/>
        <w:ind w:left="720"/>
        <w:rPr>
          <w:del w:id="1270" w:author="Sun, Horace (CH01)" w:date="2017-03-28T18:25:00Z"/>
          <w:rFonts w:ascii="宋体" w:eastAsia="宋体" w:hAnsi="宋体"/>
          <w:color w:val="000000" w:themeColor="text1"/>
          <w:sz w:val="21"/>
          <w:szCs w:val="21"/>
        </w:rPr>
      </w:pPr>
      <w:del w:id="1271" w:author="Sun, Horace (CH01)" w:date="2017-03-28T18:25:00Z">
        <w:r w:rsidRPr="00734190" w:rsidDel="00ED05AB">
          <w:rPr>
            <w:rFonts w:ascii="宋体" w:eastAsia="宋体" w:hAnsi="宋体" w:hint="eastAsia"/>
            <w:color w:val="000000" w:themeColor="text1"/>
            <w:sz w:val="21"/>
            <w:szCs w:val="21"/>
          </w:rPr>
          <w:delText>由于当前我们将</w:delText>
        </w:r>
        <w:r w:rsidRPr="00734190" w:rsidDel="00ED05AB">
          <w:rPr>
            <w:rFonts w:ascii="宋体" w:eastAsia="宋体" w:hAnsi="宋体"/>
            <w:color w:val="000000" w:themeColor="text1"/>
            <w:sz w:val="21"/>
            <w:szCs w:val="21"/>
          </w:rPr>
          <w:delText>VMs</w:delText>
        </w:r>
        <w:r w:rsidRPr="00734190" w:rsidDel="00ED05AB">
          <w:rPr>
            <w:rFonts w:ascii="宋体" w:eastAsia="宋体" w:hAnsi="宋体" w:hint="eastAsia"/>
            <w:color w:val="000000" w:themeColor="text1"/>
            <w:sz w:val="21"/>
            <w:szCs w:val="21"/>
          </w:rPr>
          <w:delText>拷贝到D盘，所以当前</w:delText>
        </w:r>
        <w:r w:rsidRPr="00734190" w:rsidDel="00ED05AB">
          <w:rPr>
            <w:rFonts w:ascii="宋体" w:eastAsia="宋体" w:hAnsi="宋体"/>
            <w:color w:val="000000" w:themeColor="text1"/>
            <w:sz w:val="21"/>
            <w:szCs w:val="21"/>
          </w:rPr>
          <w:delText>$path='D:\VMs'，</w:delText>
        </w:r>
        <w:r w:rsidRPr="00734190" w:rsidDel="00ED05AB">
          <w:rPr>
            <w:rFonts w:ascii="宋体" w:eastAsia="宋体" w:hAnsi="宋体" w:hint="eastAsia"/>
            <w:color w:val="000000" w:themeColor="text1"/>
            <w:sz w:val="21"/>
            <w:szCs w:val="21"/>
          </w:rPr>
          <w:delText>若将Vms文件夹</w:delText>
        </w:r>
        <w:r w:rsidR="00A149D6" w:rsidDel="00ED05AB">
          <w:rPr>
            <w:rFonts w:ascii="宋体" w:eastAsia="宋体" w:hAnsi="宋体" w:hint="eastAsia"/>
            <w:color w:val="000000" w:themeColor="text1"/>
            <w:sz w:val="21"/>
            <w:szCs w:val="21"/>
          </w:rPr>
          <w:delText>拷贝</w:delText>
        </w:r>
        <w:r w:rsidRPr="00734190" w:rsidDel="00ED05AB">
          <w:rPr>
            <w:rFonts w:ascii="宋体" w:eastAsia="宋体" w:hAnsi="宋体" w:hint="eastAsia"/>
            <w:color w:val="000000" w:themeColor="text1"/>
            <w:sz w:val="21"/>
            <w:szCs w:val="21"/>
          </w:rPr>
          <w:delText>到了E盘，</w:delText>
        </w:r>
        <w:r w:rsidDel="00ED05AB">
          <w:rPr>
            <w:rFonts w:ascii="宋体" w:eastAsia="宋体" w:hAnsi="宋体" w:hint="eastAsia"/>
            <w:color w:val="000000" w:themeColor="text1"/>
            <w:sz w:val="21"/>
            <w:szCs w:val="21"/>
          </w:rPr>
          <w:delText>想批量</w:delText>
        </w:r>
        <w:r w:rsidR="001126E0" w:rsidDel="00ED05AB">
          <w:rPr>
            <w:rFonts w:ascii="宋体" w:eastAsia="宋体" w:hAnsi="宋体" w:hint="eastAsia"/>
            <w:color w:val="000000" w:themeColor="text1"/>
            <w:sz w:val="21"/>
            <w:szCs w:val="21"/>
          </w:rPr>
          <w:delText>导入</w:delText>
        </w:r>
        <w:r w:rsidDel="00ED05AB">
          <w:rPr>
            <w:rFonts w:ascii="宋体" w:eastAsia="宋体" w:hAnsi="宋体" w:hint="eastAsia"/>
            <w:color w:val="000000" w:themeColor="text1"/>
            <w:sz w:val="21"/>
            <w:szCs w:val="21"/>
          </w:rPr>
          <w:delText>虚拟机，则需要将</w:delText>
        </w:r>
        <w:r w:rsidRPr="00734190" w:rsidDel="00ED05AB">
          <w:rPr>
            <w:rFonts w:ascii="宋体" w:eastAsia="宋体" w:hAnsi="宋体"/>
            <w:color w:val="000000" w:themeColor="text1"/>
            <w:sz w:val="21"/>
            <w:szCs w:val="21"/>
          </w:rPr>
          <w:delText>$path='D:\VMs'</w:delText>
        </w:r>
        <w:r w:rsidDel="00ED05AB">
          <w:rPr>
            <w:rFonts w:ascii="宋体" w:eastAsia="宋体" w:hAnsi="宋体" w:hint="eastAsia"/>
            <w:color w:val="000000" w:themeColor="text1"/>
            <w:sz w:val="21"/>
            <w:szCs w:val="21"/>
          </w:rPr>
          <w:delText>改为</w:delText>
        </w:r>
        <w:r w:rsidDel="00ED05AB">
          <w:rPr>
            <w:rFonts w:ascii="宋体" w:eastAsia="宋体" w:hAnsi="宋体"/>
            <w:color w:val="000000" w:themeColor="text1"/>
            <w:sz w:val="21"/>
            <w:szCs w:val="21"/>
          </w:rPr>
          <w:delText>$path='E</w:delText>
        </w:r>
        <w:r w:rsidRPr="00734190" w:rsidDel="00ED05AB">
          <w:rPr>
            <w:rFonts w:ascii="宋体" w:eastAsia="宋体" w:hAnsi="宋体"/>
            <w:color w:val="000000" w:themeColor="text1"/>
            <w:sz w:val="21"/>
            <w:szCs w:val="21"/>
          </w:rPr>
          <w:delText>:\VMs'</w:delText>
        </w:r>
      </w:del>
    </w:p>
    <w:p w14:paraId="4C645C2A" w14:textId="195AFA45" w:rsidR="00CA5D6E" w:rsidRPr="00767817" w:rsidRDefault="00A149D6" w:rsidP="00503336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rFonts w:ascii="宋体" w:eastAsia="宋体" w:hAnsi="宋体"/>
          <w:color w:val="000000" w:themeColor="text1"/>
          <w:sz w:val="21"/>
          <w:szCs w:val="21"/>
          <w:rPrChange w:id="1272" w:author="Sun, Horace (CH01)" w:date="2017-03-28T18:31:00Z">
            <w:rPr>
              <w:rFonts w:ascii="宋体" w:eastAsia="宋体" w:hAnsi="宋体"/>
              <w:color w:val="2C2C2C"/>
              <w:sz w:val="21"/>
              <w:szCs w:val="21"/>
            </w:rPr>
          </w:rPrChange>
        </w:rPr>
      </w:pPr>
      <w:del w:id="1273" w:author="Sun, Horace (CH01)" w:date="2017-03-28T18:26:00Z">
        <w:r w:rsidRPr="0034056E" w:rsidDel="00D869D7">
          <w:rPr>
            <w:rFonts w:ascii="宋体" w:eastAsia="宋体" w:hAnsi="宋体" w:hint="eastAsia"/>
            <w:color w:val="2C2C2C"/>
            <w:sz w:val="21"/>
            <w:szCs w:val="21"/>
          </w:rPr>
          <w:delText>键入</w:delText>
        </w:r>
        <w:r w:rsidR="00147466" w:rsidRPr="0034056E" w:rsidDel="00D869D7">
          <w:rPr>
            <w:rFonts w:ascii="宋体" w:eastAsia="宋体" w:hAnsi="宋体" w:hint="eastAsia"/>
            <w:color w:val="2C2C2C"/>
            <w:sz w:val="21"/>
            <w:szCs w:val="21"/>
          </w:rPr>
          <w:delText>2中</w:delText>
        </w:r>
        <w:r w:rsidRPr="0034056E" w:rsidDel="00D869D7">
          <w:rPr>
            <w:rFonts w:ascii="宋体" w:eastAsia="宋体" w:hAnsi="宋体" w:hint="eastAsia"/>
            <w:color w:val="2C2C2C"/>
            <w:sz w:val="21"/>
            <w:szCs w:val="21"/>
          </w:rPr>
          <w:delText>命令后按回车</w:delText>
        </w:r>
      </w:del>
      <w:ins w:id="1274" w:author="Sun, Horace (CH01)" w:date="2017-03-28T18:26:00Z">
        <w:r w:rsidR="00D869D7">
          <w:rPr>
            <w:rFonts w:ascii="宋体" w:eastAsia="宋体" w:hAnsi="宋体" w:hint="eastAsia"/>
            <w:color w:val="2C2C2C"/>
            <w:sz w:val="21"/>
            <w:szCs w:val="21"/>
          </w:rPr>
          <w:t>上述命令</w:t>
        </w:r>
        <w:r w:rsidR="00D869D7">
          <w:rPr>
            <w:rFonts w:ascii="宋体" w:eastAsia="宋体" w:hAnsi="宋体"/>
            <w:color w:val="2C2C2C"/>
            <w:sz w:val="21"/>
            <w:szCs w:val="21"/>
          </w:rPr>
          <w:t>执行完成后</w:t>
        </w:r>
      </w:ins>
      <w:r w:rsidRPr="0034056E">
        <w:rPr>
          <w:rFonts w:ascii="宋体" w:eastAsia="宋体" w:hAnsi="宋体" w:hint="eastAsia"/>
          <w:color w:val="2C2C2C"/>
          <w:sz w:val="21"/>
          <w:szCs w:val="21"/>
        </w:rPr>
        <w:t>，</w:t>
      </w:r>
      <w:r w:rsidR="003B2508" w:rsidRPr="0034056E">
        <w:rPr>
          <w:rFonts w:ascii="宋体" w:eastAsia="宋体" w:hAnsi="宋体" w:hint="eastAsia"/>
          <w:color w:val="2C2C2C"/>
          <w:sz w:val="21"/>
          <w:szCs w:val="21"/>
        </w:rPr>
        <w:t>在</w:t>
      </w:r>
      <w:ins w:id="1275" w:author="Zhao, Helen" w:date="2017-04-11T15:03:00Z">
        <w:r w:rsidR="00834315" w:rsidRPr="00FD7E3E">
          <w:rPr>
            <w:rFonts w:asciiTheme="minorHAnsi" w:eastAsiaTheme="minorEastAsia" w:hAnsiTheme="minorHAnsi" w:cstheme="minorBidi"/>
            <w:sz w:val="22"/>
            <w:szCs w:val="22"/>
            <w:rPrChange w:id="1276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Server</w:t>
        </w:r>
      </w:ins>
      <w:ins w:id="1277" w:author="Zhao, Helen" w:date="2017-04-11T15:04:00Z">
        <w:r w:rsidR="00834315" w:rsidRPr="00FD7E3E">
          <w:rPr>
            <w:rFonts w:asciiTheme="minorHAnsi" w:eastAsiaTheme="minorEastAsia" w:hAnsiTheme="minorHAnsi" w:cstheme="minorBidi"/>
            <w:sz w:val="22"/>
            <w:szCs w:val="22"/>
            <w:rPrChange w:id="1278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 xml:space="preserve"> Manager</w:t>
        </w:r>
        <w:r w:rsidR="00834315" w:rsidRPr="00FD7E3E">
          <w:rPr>
            <w:rFonts w:asciiTheme="minorHAnsi" w:eastAsiaTheme="minorEastAsia" w:hAnsiTheme="minorHAnsi" w:cstheme="minorBidi"/>
            <w:sz w:val="22"/>
            <w:szCs w:val="22"/>
            <w:rPrChange w:id="1279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窗口</w:t>
        </w:r>
        <w:r w:rsidR="00834315" w:rsidRPr="00FD7E3E">
          <w:rPr>
            <w:rFonts w:asciiTheme="minorHAnsi" w:eastAsiaTheme="minorEastAsia" w:hAnsiTheme="minorHAnsi" w:cstheme="minorBidi"/>
            <w:sz w:val="22"/>
            <w:szCs w:val="22"/>
            <w:rPrChange w:id="1280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Tools</w:t>
        </w:r>
        <w:r w:rsidR="00834315">
          <w:rPr>
            <w:rFonts w:ascii="宋体" w:eastAsia="宋体" w:hAnsi="宋体" w:hint="eastAsia"/>
            <w:color w:val="2C2C2C"/>
            <w:sz w:val="21"/>
            <w:szCs w:val="21"/>
          </w:rPr>
          <w:t xml:space="preserve"> </w:t>
        </w:r>
      </w:ins>
      <w:del w:id="1281" w:author="Zhang, Lifen" w:date="2017-04-14T13:47:00Z">
        <w:r w:rsidR="003B2508" w:rsidRPr="006E7F6E" w:rsidDel="00C75F58">
          <w:rPr>
            <w:rFonts w:ascii="宋体" w:eastAsia="宋体" w:hAnsi="宋体" w:hint="eastAsia"/>
            <w:strike/>
            <w:color w:val="FF0000"/>
            <w:sz w:val="21"/>
            <w:szCs w:val="21"/>
            <w:rPrChange w:id="1282" w:author="Zhao, Helen" w:date="2017-04-11T16:58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delText>开始</w:delText>
        </w:r>
      </w:del>
      <w:r w:rsidR="003B2508" w:rsidRPr="0034056E">
        <w:rPr>
          <w:rFonts w:ascii="宋体" w:eastAsia="宋体" w:hAnsi="宋体" w:hint="eastAsia"/>
          <w:color w:val="2C2C2C"/>
          <w:sz w:val="21"/>
          <w:szCs w:val="21"/>
        </w:rPr>
        <w:t>菜单中找到</w:t>
      </w:r>
      <w:r w:rsidR="003B2508" w:rsidRPr="0034056E">
        <w:rPr>
          <w:rFonts w:ascii="宋体" w:eastAsia="宋体" w:hAnsi="宋体" w:hint="eastAsia"/>
          <w:color w:val="000000" w:themeColor="text1"/>
          <w:sz w:val="21"/>
          <w:szCs w:val="21"/>
        </w:rPr>
        <w:t>Hyper</w:t>
      </w:r>
      <w:r w:rsidR="003B2508" w:rsidRPr="0034056E">
        <w:rPr>
          <w:rFonts w:ascii="宋体" w:eastAsia="宋体" w:hAnsi="宋体"/>
          <w:color w:val="000000" w:themeColor="text1"/>
          <w:sz w:val="21"/>
          <w:szCs w:val="21"/>
        </w:rPr>
        <w:t>-</w:t>
      </w:r>
      <w:r w:rsidR="003B2508" w:rsidRPr="0034056E">
        <w:rPr>
          <w:rFonts w:ascii="宋体" w:eastAsia="宋体" w:hAnsi="宋体" w:hint="eastAsia"/>
          <w:color w:val="000000" w:themeColor="text1"/>
          <w:sz w:val="21"/>
          <w:szCs w:val="21"/>
        </w:rPr>
        <w:t>v</w:t>
      </w:r>
      <w:r w:rsidR="003B2508" w:rsidRPr="0034056E">
        <w:rPr>
          <w:rFonts w:ascii="宋体" w:eastAsia="宋体" w:hAnsi="宋体"/>
          <w:color w:val="000000" w:themeColor="text1"/>
          <w:sz w:val="21"/>
          <w:szCs w:val="21"/>
        </w:rPr>
        <w:t xml:space="preserve"> M</w:t>
      </w:r>
      <w:r w:rsidR="003B2508" w:rsidRPr="0034056E">
        <w:rPr>
          <w:rFonts w:ascii="宋体" w:eastAsia="宋体" w:hAnsi="宋体" w:hint="eastAsia"/>
          <w:color w:val="000000" w:themeColor="text1"/>
          <w:sz w:val="21"/>
          <w:szCs w:val="21"/>
        </w:rPr>
        <w:t>anager</w:t>
      </w:r>
      <w:ins w:id="1283" w:author="Sun, Horace (CH01)" w:date="2017-03-28T18:26:00Z">
        <w:r w:rsidR="00400F33">
          <w:rPr>
            <w:rFonts w:ascii="宋体" w:eastAsia="宋体" w:hAnsi="宋体" w:hint="eastAsia"/>
            <w:color w:val="000000" w:themeColor="text1"/>
            <w:sz w:val="21"/>
            <w:szCs w:val="21"/>
          </w:rPr>
          <w:t>并</w:t>
        </w:r>
      </w:ins>
      <w:r w:rsidR="003B2508" w:rsidRPr="0034056E">
        <w:rPr>
          <w:rFonts w:ascii="宋体" w:eastAsia="宋体" w:hAnsi="宋体" w:hint="eastAsia"/>
          <w:color w:val="2C2C2C"/>
          <w:sz w:val="21"/>
          <w:szCs w:val="21"/>
        </w:rPr>
        <w:t>打开，即</w:t>
      </w:r>
      <w:r w:rsidR="00CA5D6E" w:rsidRPr="0034056E">
        <w:rPr>
          <w:rFonts w:ascii="宋体" w:eastAsia="宋体" w:hAnsi="宋体" w:hint="eastAsia"/>
          <w:color w:val="2C2C2C"/>
          <w:sz w:val="21"/>
          <w:szCs w:val="21"/>
        </w:rPr>
        <w:t>可以看到虚拟机</w:t>
      </w:r>
      <w:r w:rsidR="003B2508" w:rsidRPr="0034056E">
        <w:rPr>
          <w:rFonts w:ascii="宋体" w:eastAsia="宋体" w:hAnsi="宋体" w:hint="eastAsia"/>
          <w:color w:val="2C2C2C"/>
          <w:sz w:val="21"/>
          <w:szCs w:val="21"/>
        </w:rPr>
        <w:t>导入状态。当看到</w:t>
      </w:r>
      <w:r w:rsidR="00FF708B" w:rsidRPr="0034056E">
        <w:rPr>
          <w:rFonts w:ascii="宋体" w:eastAsia="宋体" w:hAnsi="宋体" w:hint="eastAsia"/>
          <w:color w:val="2C2C2C"/>
          <w:sz w:val="21"/>
          <w:szCs w:val="21"/>
        </w:rPr>
        <w:t>8台</w:t>
      </w:r>
      <w:r w:rsidR="003B2508" w:rsidRPr="0034056E">
        <w:rPr>
          <w:rFonts w:ascii="宋体" w:eastAsia="宋体" w:hAnsi="宋体" w:hint="eastAsia"/>
          <w:color w:val="2C2C2C"/>
          <w:sz w:val="21"/>
          <w:szCs w:val="21"/>
        </w:rPr>
        <w:t>虚拟机</w:t>
      </w:r>
      <w:r w:rsidR="00FF708B" w:rsidRPr="0034056E">
        <w:rPr>
          <w:rFonts w:ascii="宋体" w:eastAsia="宋体" w:hAnsi="宋体" w:hint="eastAsia"/>
          <w:color w:val="2C2C2C"/>
          <w:sz w:val="21"/>
          <w:szCs w:val="21"/>
        </w:rPr>
        <w:t>：</w:t>
      </w:r>
      <w:r w:rsidR="00147466" w:rsidRPr="0034056E">
        <w:rPr>
          <w:rFonts w:ascii="宋体" w:eastAsia="宋体" w:hAnsi="宋体"/>
          <w:color w:val="000000" w:themeColor="text1"/>
          <w:sz w:val="21"/>
          <w:szCs w:val="21"/>
        </w:rPr>
        <w:t>BPS-R200-</w:t>
      </w:r>
      <w:r w:rsidR="00147466" w:rsidRPr="0034056E">
        <w:rPr>
          <w:rFonts w:ascii="宋体" w:eastAsia="宋体" w:hAnsi="宋体" w:hint="eastAsia"/>
          <w:color w:val="000000" w:themeColor="text1"/>
          <w:sz w:val="21"/>
          <w:szCs w:val="21"/>
        </w:rPr>
        <w:t>NginX</w:t>
      </w:r>
      <w:r w:rsidR="00147466" w:rsidRPr="0034056E">
        <w:rPr>
          <w:rFonts w:ascii="宋体" w:eastAsia="宋体" w:hAnsi="宋体"/>
          <w:color w:val="000000" w:themeColor="text1"/>
          <w:sz w:val="21"/>
          <w:szCs w:val="21"/>
        </w:rPr>
        <w:t>、BPS-R200-Cassandra、BPS-R200-Platform、BPS-R200-PostgreSQL、BPS-R200-Redis、BPS-R200-StaticResource、BPS-R200-DynamicResource、BPS-R200-UserManagement</w:t>
      </w:r>
      <w:r w:rsidR="00147466" w:rsidRPr="00FF708B">
        <w:rPr>
          <w:rFonts w:ascii="宋体" w:eastAsia="宋体" w:hAnsi="宋体"/>
          <w:color w:val="000000" w:themeColor="text1"/>
          <w:sz w:val="21"/>
          <w:szCs w:val="21"/>
        </w:rPr>
        <w:commentReference w:id="1284"/>
      </w:r>
      <w:r w:rsidR="00FF708B" w:rsidRPr="0034056E">
        <w:rPr>
          <w:rFonts w:ascii="宋体" w:eastAsia="宋体" w:hAnsi="宋体" w:hint="eastAsia"/>
          <w:color w:val="000000" w:themeColor="text1"/>
          <w:sz w:val="21"/>
          <w:szCs w:val="21"/>
        </w:rPr>
        <w:t>都显示在Visual</w:t>
      </w:r>
      <w:r w:rsidR="00FF708B" w:rsidRPr="0034056E">
        <w:rPr>
          <w:rFonts w:ascii="宋体" w:eastAsia="宋体" w:hAnsi="宋体"/>
          <w:color w:val="000000" w:themeColor="text1"/>
          <w:sz w:val="21"/>
          <w:szCs w:val="21"/>
        </w:rPr>
        <w:t xml:space="preserve"> M</w:t>
      </w:r>
      <w:r w:rsidR="00FF708B" w:rsidRPr="0034056E">
        <w:rPr>
          <w:rFonts w:ascii="宋体" w:eastAsia="宋体" w:hAnsi="宋体" w:hint="eastAsia"/>
          <w:color w:val="000000" w:themeColor="text1"/>
          <w:sz w:val="21"/>
          <w:szCs w:val="21"/>
        </w:rPr>
        <w:t>achines列，且Status列为off时则表示虚拟机已全部导入成功。</w:t>
      </w:r>
    </w:p>
    <w:p w14:paraId="721C631E" w14:textId="121FF9E3" w:rsidR="000A26E3" w:rsidRDefault="000A26E3">
      <w:pPr>
        <w:pStyle w:val="NormalWeb"/>
        <w:shd w:val="clear" w:color="auto" w:fill="FFFFFF"/>
        <w:spacing w:after="0"/>
        <w:jc w:val="center"/>
        <w:rPr>
          <w:ins w:id="1285" w:author="Zhao, Helen" w:date="2017-04-12T13:31:00Z"/>
          <w:rFonts w:ascii="宋体" w:eastAsia="宋体" w:hAnsi="宋体"/>
          <w:color w:val="2C2C2C"/>
          <w:sz w:val="21"/>
          <w:szCs w:val="21"/>
        </w:rPr>
        <w:pPrChange w:id="1286" w:author="Sun, Horace (CH01)" w:date="2017-03-28T18:27:00Z">
          <w:pPr>
            <w:pStyle w:val="NormalWeb"/>
            <w:shd w:val="clear" w:color="auto" w:fill="FFFFFF"/>
            <w:spacing w:after="0"/>
            <w:ind w:left="720"/>
          </w:pPr>
        </w:pPrChange>
      </w:pPr>
      <w:r>
        <w:rPr>
          <w:noProof/>
        </w:rPr>
        <w:drawing>
          <wp:inline distT="0" distB="0" distL="0" distR="0" wp14:anchorId="6FC22BE4" wp14:editId="32E1FD19">
            <wp:extent cx="4611756" cy="883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5926"/>
                    <a:stretch/>
                  </pic:blipFill>
                  <pic:spPr bwMode="auto">
                    <a:xfrm>
                      <a:off x="0" y="0"/>
                      <a:ext cx="4616026" cy="88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42BC" w14:textId="6C45141C" w:rsidR="00F95853" w:rsidDel="008E59AA" w:rsidRDefault="00751C81">
      <w:pPr>
        <w:pStyle w:val="NormalWeb"/>
        <w:shd w:val="clear" w:color="auto" w:fill="FFFFFF"/>
        <w:spacing w:after="0"/>
        <w:rPr>
          <w:ins w:id="1287" w:author="Zhao, Helen" w:date="2017-04-12T17:38:00Z"/>
          <w:moveFrom w:id="1288" w:author="Zhang, Lifen" w:date="2017-04-14T13:21:00Z"/>
          <w:rFonts w:ascii="宋体" w:eastAsia="宋体" w:hAnsi="宋体"/>
          <w:b/>
          <w:color w:val="FF0000"/>
          <w:sz w:val="21"/>
          <w:szCs w:val="21"/>
        </w:rPr>
        <w:pPrChange w:id="1289" w:author="Zhang, Lifen" w:date="2017-04-14T13:20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290" w:author="Zhao, Helen" w:date="2017-04-12T13:31:00Z">
        <w:r>
          <w:rPr>
            <w:rFonts w:ascii="宋体" w:eastAsia="宋体" w:hAnsi="宋体" w:hint="eastAsia"/>
            <w:color w:val="2C2C2C"/>
            <w:sz w:val="21"/>
            <w:szCs w:val="21"/>
          </w:rPr>
          <w:t xml:space="preserve">   4．</w:t>
        </w:r>
      </w:ins>
      <w:moveFromRangeStart w:id="1291" w:author="Zhang, Lifen" w:date="2017-04-14T13:21:00Z" w:name="move479939399"/>
      <w:moveFrom w:id="1292" w:author="Zhang, Lifen" w:date="2017-04-14T13:21:00Z">
        <w:ins w:id="1293" w:author="Zhao, Helen" w:date="2017-04-12T13:45:00Z">
          <w:r w:rsidR="00933184" w:rsidRPr="00933184"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  <w:rPrChange w:id="1294" w:author="Zhao, Helen" w:date="2017-04-12T13:45:00Z">
                <w:rPr>
                  <w:rFonts w:ascii="宋体" w:eastAsia="宋体" w:hAnsi="宋体" w:hint="eastAsia"/>
                  <w:color w:val="2C2C2C"/>
                  <w:sz w:val="21"/>
                  <w:szCs w:val="21"/>
                </w:rPr>
              </w:rPrChange>
            </w:rPr>
            <w:t>接下来需要重新配置虚拟机网卡</w:t>
          </w:r>
        </w:ins>
        <w:ins w:id="1295" w:author="Zhao, Helen" w:date="2017-04-12T13:55:00Z">
          <w:r w:rsidR="00A8758A"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（1小时）</w:t>
          </w:r>
        </w:ins>
        <w:ins w:id="1296" w:author="Zhao, Helen" w:date="2017-04-12T13:45:00Z">
          <w:r w:rsidR="00933184" w:rsidRPr="00933184"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  <w:rPrChange w:id="1297" w:author="Zhao, Helen" w:date="2017-04-12T13:45:00Z">
                <w:rPr>
                  <w:rFonts w:ascii="宋体" w:eastAsia="宋体" w:hAnsi="宋体" w:hint="eastAsia"/>
                  <w:color w:val="2C2C2C"/>
                  <w:sz w:val="21"/>
                  <w:szCs w:val="21"/>
                </w:rPr>
              </w:rPrChange>
            </w:rPr>
            <w:t>。</w:t>
          </w:r>
        </w:ins>
        <w:ins w:id="1298" w:author="Zhao, Helen" w:date="2017-04-12T17:37:00Z">
          <w:r w:rsidR="00F95853"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 xml:space="preserve">在设置网卡前，首先设置windows server 2012 R2 </w:t>
          </w:r>
        </w:ins>
        <w:ins w:id="1299" w:author="Zhao, Helen" w:date="2017-04-12T17:38:00Z">
          <w:r w:rsidR="00F95853"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内部网络连接如下，打开控制面板网络连接，如下：</w:t>
          </w:r>
        </w:ins>
      </w:moveFrom>
    </w:p>
    <w:p w14:paraId="14F8485F" w14:textId="6C5C8BE5" w:rsidR="00F95853" w:rsidDel="008E59AA" w:rsidRDefault="00F95853">
      <w:pPr>
        <w:pStyle w:val="NormalWeb"/>
        <w:shd w:val="clear" w:color="auto" w:fill="FFFFFF"/>
        <w:spacing w:after="0"/>
        <w:rPr>
          <w:ins w:id="1300" w:author="Zhao, Helen" w:date="2017-04-12T17:39:00Z"/>
          <w:moveFrom w:id="1301" w:author="Zhang, Lifen" w:date="2017-04-14T13:21:00Z"/>
          <w:rFonts w:ascii="宋体" w:eastAsia="宋体" w:hAnsi="宋体"/>
          <w:b/>
          <w:color w:val="FF0000"/>
          <w:sz w:val="21"/>
          <w:szCs w:val="21"/>
        </w:rPr>
        <w:pPrChange w:id="1302" w:author="Zhang, Lifen" w:date="2017-04-14T13:20:00Z">
          <w:pPr>
            <w:pStyle w:val="NormalWeb"/>
            <w:shd w:val="clear" w:color="auto" w:fill="FFFFFF"/>
            <w:spacing w:after="0"/>
            <w:ind w:left="720"/>
          </w:pPr>
        </w:pPrChange>
      </w:pPr>
      <w:moveFrom w:id="1303" w:author="Zhang, Lifen" w:date="2017-04-14T13:21:00Z">
        <w:ins w:id="1304" w:author="Zhao, Helen" w:date="2017-04-12T17:39:00Z">
          <w:r w:rsidDel="008E59AA">
            <w:rPr>
              <w:noProof/>
            </w:rPr>
            <w:drawing>
              <wp:inline distT="0" distB="0" distL="0" distR="0" wp14:anchorId="14D4DB9C" wp14:editId="56E171B6">
                <wp:extent cx="5486400" cy="2869565"/>
                <wp:effectExtent l="0" t="0" r="0" b="6985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28695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ins>
      </w:moveFrom>
    </w:p>
    <w:p w14:paraId="21D4320E" w14:textId="09E70547" w:rsidR="00F95853" w:rsidDel="008E59AA" w:rsidRDefault="00F95853">
      <w:pPr>
        <w:pStyle w:val="NormalWeb"/>
        <w:shd w:val="clear" w:color="auto" w:fill="FFFFFF"/>
        <w:spacing w:after="0"/>
        <w:rPr>
          <w:ins w:id="1305" w:author="Zhao, Helen" w:date="2017-04-12T17:42:00Z"/>
          <w:moveFrom w:id="1306" w:author="Zhang, Lifen" w:date="2017-04-14T13:21:00Z"/>
          <w:rFonts w:ascii="宋体" w:eastAsia="宋体" w:hAnsi="宋体"/>
          <w:b/>
          <w:color w:val="FF0000"/>
          <w:sz w:val="21"/>
          <w:szCs w:val="21"/>
        </w:rPr>
        <w:pPrChange w:id="1307" w:author="Zhang, Lifen" w:date="2017-04-14T13:20:00Z">
          <w:pPr>
            <w:pStyle w:val="NormalWeb"/>
            <w:shd w:val="clear" w:color="auto" w:fill="FFFFFF"/>
            <w:spacing w:after="0"/>
            <w:ind w:left="720"/>
          </w:pPr>
        </w:pPrChange>
      </w:pPr>
      <w:moveFrom w:id="1308" w:author="Zhang, Lifen" w:date="2017-04-14T13:21:00Z">
        <w:ins w:id="1309" w:author="Zhao, Helen" w:date="2017-04-12T17:39:00Z"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选择vEther</w:t>
          </w:r>
        </w:ins>
        <w:ins w:id="1310" w:author="Zhao, Helen" w:date="2017-04-12T17:40:00Z">
          <w:r w:rsidDel="008E59AA">
            <w:rPr>
              <w:rFonts w:ascii="宋体" w:eastAsia="宋体" w:hAnsi="宋体"/>
              <w:b/>
              <w:color w:val="FF0000"/>
              <w:sz w:val="21"/>
              <w:szCs w:val="21"/>
            </w:rPr>
            <w:t>net (Internal Network)</w:t>
          </w:r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，鼠标右键选择Properties</w:t>
          </w:r>
        </w:ins>
        <w:ins w:id="1311" w:author="Zhao, Helen" w:date="2017-04-12T17:42:00Z"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，如下图：</w:t>
          </w:r>
        </w:ins>
      </w:moveFrom>
    </w:p>
    <w:p w14:paraId="50E5711F" w14:textId="7A504812" w:rsidR="00F95853" w:rsidDel="008E59AA" w:rsidRDefault="00F95853">
      <w:pPr>
        <w:pStyle w:val="NormalWeb"/>
        <w:shd w:val="clear" w:color="auto" w:fill="FFFFFF"/>
        <w:spacing w:after="0"/>
        <w:rPr>
          <w:ins w:id="1312" w:author="Zhao, Helen" w:date="2017-04-12T17:37:00Z"/>
          <w:moveFrom w:id="1313" w:author="Zhang, Lifen" w:date="2017-04-14T13:21:00Z"/>
          <w:rFonts w:ascii="宋体" w:eastAsia="宋体" w:hAnsi="宋体"/>
          <w:b/>
          <w:color w:val="FF0000"/>
          <w:sz w:val="21"/>
          <w:szCs w:val="21"/>
        </w:rPr>
        <w:pPrChange w:id="1314" w:author="Zhang, Lifen" w:date="2017-04-14T13:20:00Z">
          <w:pPr>
            <w:pStyle w:val="NormalWeb"/>
            <w:shd w:val="clear" w:color="auto" w:fill="FFFFFF"/>
            <w:spacing w:after="0"/>
            <w:ind w:left="720"/>
          </w:pPr>
        </w:pPrChange>
      </w:pPr>
      <w:moveFrom w:id="1315" w:author="Zhang, Lifen" w:date="2017-04-14T13:21:00Z">
        <w:ins w:id="1316" w:author="Zhao, Helen" w:date="2017-04-12T17:42:00Z">
          <w:r w:rsidDel="008E59AA">
            <w:rPr>
              <w:noProof/>
            </w:rPr>
            <w:drawing>
              <wp:inline distT="0" distB="0" distL="0" distR="0" wp14:anchorId="1E52C623" wp14:editId="662D38D5">
                <wp:extent cx="5486400" cy="2700020"/>
                <wp:effectExtent l="0" t="0" r="0" b="5080"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2700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ins>
      </w:moveFrom>
    </w:p>
    <w:p w14:paraId="7D2C4E84" w14:textId="1B6C4658" w:rsidR="00F95853" w:rsidDel="008E59AA" w:rsidRDefault="00F95853">
      <w:pPr>
        <w:pStyle w:val="NormalWeb"/>
        <w:shd w:val="clear" w:color="auto" w:fill="FFFFFF"/>
        <w:spacing w:after="0"/>
        <w:rPr>
          <w:ins w:id="1317" w:author="Zhao, Helen" w:date="2017-04-12T17:44:00Z"/>
          <w:moveFrom w:id="1318" w:author="Zhang, Lifen" w:date="2017-04-14T13:21:00Z"/>
          <w:rFonts w:ascii="宋体" w:eastAsia="宋体" w:hAnsi="宋体"/>
          <w:b/>
          <w:color w:val="FF0000"/>
          <w:sz w:val="21"/>
          <w:szCs w:val="21"/>
        </w:rPr>
        <w:pPrChange w:id="1319" w:author="Zhang, Lifen" w:date="2017-04-14T13:20:00Z">
          <w:pPr>
            <w:pStyle w:val="NormalWeb"/>
            <w:shd w:val="clear" w:color="auto" w:fill="FFFFFF"/>
            <w:spacing w:after="0"/>
            <w:ind w:left="720"/>
          </w:pPr>
        </w:pPrChange>
      </w:pPr>
      <w:moveFrom w:id="1320" w:author="Zhang, Lifen" w:date="2017-04-14T13:21:00Z">
        <w:ins w:id="1321" w:author="Zhao, Helen" w:date="2017-04-12T17:42:00Z"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双击</w:t>
          </w:r>
        </w:ins>
        <w:ins w:id="1322" w:author="Zhao, Helen" w:date="2017-04-12T17:43:00Z"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Internet Protocol Version 4(TCP/IPv4</w:t>
          </w:r>
          <w:r w:rsidDel="008E59AA">
            <w:rPr>
              <w:rFonts w:ascii="宋体" w:eastAsia="宋体" w:hAnsi="宋体"/>
              <w:b/>
              <w:color w:val="FF0000"/>
              <w:sz w:val="21"/>
              <w:szCs w:val="21"/>
            </w:rPr>
            <w:t>)</w:t>
          </w:r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 xml:space="preserve"> </w:t>
          </w:r>
        </w:ins>
        <w:ins w:id="1323" w:author="Zhao, Helen" w:date="2017-04-12T17:44:00Z"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并配置</w:t>
          </w:r>
        </w:ins>
        <w:ins w:id="1324" w:author="Zhao, Helen" w:date="2017-04-12T17:43:00Z">
          <w:r w:rsidDel="008E59AA">
            <w:rPr>
              <w:rFonts w:ascii="宋体" w:eastAsia="宋体" w:hAnsi="宋体"/>
              <w:b/>
              <w:color w:val="FF0000"/>
              <w:sz w:val="21"/>
              <w:szCs w:val="21"/>
            </w:rPr>
            <w:t>Properties</w:t>
          </w:r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 xml:space="preserve"> </w:t>
          </w:r>
        </w:ins>
        <w:ins w:id="1325" w:author="Zhao, Helen" w:date="2017-04-12T17:44:00Z"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如</w:t>
          </w:r>
        </w:ins>
        <w:ins w:id="1326" w:author="Zhao, Helen" w:date="2017-04-12T17:43:00Z"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下图</w:t>
          </w:r>
        </w:ins>
        <w:ins w:id="1327" w:author="Zhao, Helen" w:date="2017-04-12T17:44:00Z">
          <w:r w:rsidDel="008E59AA">
            <w:rPr>
              <w:rFonts w:ascii="宋体" w:eastAsia="宋体" w:hAnsi="宋体" w:hint="eastAsia"/>
              <w:b/>
              <w:color w:val="FF0000"/>
              <w:sz w:val="21"/>
              <w:szCs w:val="21"/>
            </w:rPr>
            <w:t>：</w:t>
          </w:r>
        </w:ins>
      </w:moveFrom>
    </w:p>
    <w:p w14:paraId="134C3BF1" w14:textId="4E963251" w:rsidR="00F95853" w:rsidDel="00C75F58" w:rsidRDefault="00F95853">
      <w:pPr>
        <w:pStyle w:val="NormalWeb"/>
        <w:shd w:val="clear" w:color="auto" w:fill="FFFFFF"/>
        <w:spacing w:after="0"/>
        <w:rPr>
          <w:ins w:id="1328" w:author="Zhao, Helen" w:date="2017-04-12T17:37:00Z"/>
          <w:del w:id="1329" w:author="Zhang, Lifen" w:date="2017-04-14T13:47:00Z"/>
          <w:rFonts w:ascii="宋体" w:eastAsia="宋体" w:hAnsi="宋体"/>
          <w:b/>
          <w:color w:val="FF0000"/>
          <w:sz w:val="21"/>
          <w:szCs w:val="21"/>
        </w:rPr>
        <w:pPrChange w:id="1330" w:author="Zhang, Lifen" w:date="2017-04-14T13:20:00Z">
          <w:pPr>
            <w:pStyle w:val="NormalWeb"/>
            <w:shd w:val="clear" w:color="auto" w:fill="FFFFFF"/>
            <w:spacing w:after="0"/>
            <w:ind w:left="720"/>
          </w:pPr>
        </w:pPrChange>
      </w:pPr>
      <w:moveFrom w:id="1331" w:author="Zhang, Lifen" w:date="2017-04-14T13:21:00Z">
        <w:ins w:id="1332" w:author="Zhao, Helen" w:date="2017-04-12T17:44:00Z">
          <w:r w:rsidDel="008E59AA">
            <w:rPr>
              <w:noProof/>
            </w:rPr>
            <w:drawing>
              <wp:inline distT="0" distB="0" distL="0" distR="0" wp14:anchorId="2188D6FE" wp14:editId="6816E18C">
                <wp:extent cx="5486400" cy="4263390"/>
                <wp:effectExtent l="0" t="0" r="0" b="3810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4263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ins>
      </w:moveFrom>
      <w:moveFromRangeEnd w:id="1291"/>
    </w:p>
    <w:p w14:paraId="3E550A35" w14:textId="731535F3" w:rsidR="00F95853" w:rsidDel="00C75F58" w:rsidRDefault="00F95853">
      <w:pPr>
        <w:pStyle w:val="NormalWeb"/>
        <w:shd w:val="clear" w:color="auto" w:fill="FFFFFF"/>
        <w:spacing w:after="0"/>
        <w:rPr>
          <w:ins w:id="1333" w:author="Zhao, Helen" w:date="2017-04-12T17:45:00Z"/>
          <w:del w:id="1334" w:author="Zhang, Lifen" w:date="2017-04-14T13:47:00Z"/>
          <w:rFonts w:ascii="宋体" w:eastAsia="宋体" w:hAnsi="宋体"/>
          <w:b/>
          <w:color w:val="FF0000"/>
          <w:sz w:val="21"/>
          <w:szCs w:val="21"/>
        </w:rPr>
        <w:pPrChange w:id="1335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</w:p>
    <w:p w14:paraId="5F756E97" w14:textId="6DC64EBD" w:rsidR="00F95853" w:rsidRPr="00FD7E3E" w:rsidDel="00EC7CB2" w:rsidRDefault="00F95853">
      <w:pPr>
        <w:pStyle w:val="NormalWeb"/>
        <w:shd w:val="clear" w:color="auto" w:fill="FFFFFF"/>
        <w:spacing w:after="0"/>
        <w:rPr>
          <w:ins w:id="1336" w:author="Zhao, Helen" w:date="2017-04-12T17:45:00Z"/>
          <w:del w:id="1337" w:author="Zhang, Lifen" w:date="2017-04-14T13:47:00Z"/>
          <w:rFonts w:asciiTheme="minorHAnsi" w:eastAsiaTheme="minorEastAsia" w:hAnsiTheme="minorHAnsi" w:cstheme="minorBidi"/>
          <w:sz w:val="22"/>
          <w:szCs w:val="22"/>
          <w:rPrChange w:id="1338" w:author="Zhang, Lifen" w:date="2017-04-14T13:37:00Z">
            <w:rPr>
              <w:ins w:id="1339" w:author="Zhao, Helen" w:date="2017-04-12T17:45:00Z"/>
              <w:del w:id="1340" w:author="Zhang, Lifen" w:date="2017-04-14T13:47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341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342" w:author="Zhao, Helen" w:date="2017-04-12T17:45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43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做好以上准备就可以开始配置虚拟机网卡，步骤</w:t>
        </w:r>
      </w:ins>
      <w:ins w:id="1344" w:author="Zhao, Helen" w:date="2017-04-12T17:46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45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如下：</w:t>
        </w:r>
      </w:ins>
    </w:p>
    <w:p w14:paraId="6BC7A5B7" w14:textId="77777777" w:rsidR="00EC7CB2" w:rsidRDefault="00EC7CB2">
      <w:pPr>
        <w:pStyle w:val="NormalWeb"/>
        <w:shd w:val="clear" w:color="auto" w:fill="FFFFFF"/>
        <w:spacing w:after="0"/>
        <w:rPr>
          <w:ins w:id="1346" w:author="Zhang, Lifen" w:date="2017-04-14T13:47:00Z"/>
          <w:rFonts w:asciiTheme="minorHAnsi" w:eastAsiaTheme="minorEastAsia" w:hAnsiTheme="minorHAnsi" w:cstheme="minorBidi"/>
          <w:sz w:val="22"/>
          <w:szCs w:val="22"/>
        </w:rPr>
        <w:pPrChange w:id="1347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</w:p>
    <w:p w14:paraId="7EF758B2" w14:textId="7A3F69AF" w:rsidR="00027C41" w:rsidRPr="00FD7E3E" w:rsidRDefault="00EC7CB2">
      <w:pPr>
        <w:pStyle w:val="NormalWeb"/>
        <w:shd w:val="clear" w:color="auto" w:fill="FFFFFF"/>
        <w:spacing w:after="0"/>
        <w:rPr>
          <w:ins w:id="1348" w:author="Zhao, Helen" w:date="2017-04-12T13:39:00Z"/>
          <w:rFonts w:asciiTheme="minorHAnsi" w:eastAsiaTheme="minorEastAsia" w:hAnsiTheme="minorHAnsi" w:cstheme="minorBidi"/>
          <w:sz w:val="22"/>
          <w:szCs w:val="22"/>
          <w:rPrChange w:id="1349" w:author="Zhang, Lifen" w:date="2017-04-14T13:37:00Z">
            <w:rPr>
              <w:ins w:id="1350" w:author="Zhao, Helen" w:date="2017-04-12T13:39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351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352" w:author="Zhang, Lifen" w:date="2017-04-14T13:47:00Z">
        <w:r>
          <w:rPr>
            <w:rFonts w:asciiTheme="minorHAnsi" w:eastAsiaTheme="minorEastAsia" w:hAnsiTheme="minorHAnsi" w:cstheme="minorBidi" w:hint="eastAsia"/>
            <w:sz w:val="22"/>
            <w:szCs w:val="22"/>
          </w:rPr>
          <w:t xml:space="preserve"> 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 xml:space="preserve">           </w:t>
        </w:r>
      </w:ins>
      <w:ins w:id="1353" w:author="Zhao, Helen" w:date="2017-04-12T13:32:00Z">
        <w:r w:rsidR="00027C41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54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在</w:t>
        </w:r>
      </w:ins>
      <w:ins w:id="1355" w:author="Zhao, Helen" w:date="2017-04-12T13:34:00Z">
        <w:r w:rsidR="00027C41" w:rsidRPr="00FD7E3E">
          <w:rPr>
            <w:rFonts w:asciiTheme="minorHAnsi" w:eastAsiaTheme="minorEastAsia" w:hAnsiTheme="minorHAnsi" w:cstheme="minorBidi"/>
            <w:sz w:val="22"/>
            <w:szCs w:val="22"/>
            <w:rPrChange w:id="1356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 xml:space="preserve"> Hyper-V Manager</w:t>
        </w:r>
        <w:r w:rsidR="00027C41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57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窗口右侧</w:t>
        </w:r>
        <w:r w:rsidR="00027C41" w:rsidRPr="00FD7E3E">
          <w:rPr>
            <w:rFonts w:asciiTheme="minorHAnsi" w:eastAsiaTheme="minorEastAsia" w:hAnsiTheme="minorHAnsi" w:cstheme="minorBidi"/>
            <w:sz w:val="22"/>
            <w:szCs w:val="22"/>
            <w:rPrChange w:id="1358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Actions</w:t>
        </w:r>
        <w:r w:rsidR="00027C41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59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中点击</w:t>
        </w:r>
        <w:r w:rsidR="00027C41" w:rsidRPr="00FD7E3E">
          <w:rPr>
            <w:rFonts w:asciiTheme="minorHAnsi" w:eastAsiaTheme="minorEastAsia" w:hAnsiTheme="minorHAnsi" w:cstheme="minorBidi"/>
            <w:sz w:val="22"/>
            <w:szCs w:val="22"/>
            <w:rPrChange w:id="1360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Virtual Swit</w:t>
        </w:r>
      </w:ins>
      <w:ins w:id="1361" w:author="Zhao, Helen" w:date="2017-04-12T13:35:00Z">
        <w:r w:rsidR="00027C41" w:rsidRPr="00FD7E3E">
          <w:rPr>
            <w:rFonts w:asciiTheme="minorHAnsi" w:eastAsiaTheme="minorEastAsia" w:hAnsiTheme="minorHAnsi" w:cstheme="minorBidi"/>
            <w:sz w:val="22"/>
            <w:szCs w:val="22"/>
            <w:rPrChange w:id="1362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ch Manager..,</w:t>
        </w:r>
      </w:ins>
      <w:ins w:id="1363" w:author="Zhao, Helen" w:date="2017-04-12T13:39:00Z">
        <w:r w:rsidR="00027C41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64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打开窗口如下：</w:t>
        </w:r>
      </w:ins>
    </w:p>
    <w:p w14:paraId="456DE09F" w14:textId="6A920B2F" w:rsidR="00751C81" w:rsidRDefault="00027C41">
      <w:pPr>
        <w:pStyle w:val="NormalWeb"/>
        <w:shd w:val="clear" w:color="auto" w:fill="FFFFFF"/>
        <w:spacing w:after="0"/>
        <w:rPr>
          <w:ins w:id="1365" w:author="Zhao, Helen" w:date="2017-04-12T13:40:00Z"/>
          <w:rFonts w:ascii="宋体" w:eastAsia="宋体" w:hAnsi="宋体"/>
          <w:b/>
          <w:color w:val="FF0000"/>
          <w:sz w:val="21"/>
          <w:szCs w:val="21"/>
        </w:rPr>
        <w:pPrChange w:id="1366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367" w:author="Zhao, Helen" w:date="2017-04-12T13:33:00Z">
        <w:r>
          <w:rPr>
            <w:rFonts w:ascii="宋体" w:eastAsia="宋体" w:hAnsi="宋体" w:hint="eastAsia"/>
            <w:b/>
            <w:color w:val="FF0000"/>
            <w:sz w:val="21"/>
            <w:szCs w:val="21"/>
          </w:rPr>
          <w:lastRenderedPageBreak/>
          <w:t xml:space="preserve"> </w:t>
        </w:r>
      </w:ins>
      <w:ins w:id="1368" w:author="Zhao, Helen" w:date="2017-04-12T13:40:00Z">
        <w:r>
          <w:rPr>
            <w:noProof/>
          </w:rPr>
          <w:drawing>
            <wp:inline distT="0" distB="0" distL="0" distR="0" wp14:anchorId="7FC404BA" wp14:editId="7965025B">
              <wp:extent cx="5486400" cy="3303905"/>
              <wp:effectExtent l="0" t="0" r="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03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91B5E5" w14:textId="77777777" w:rsidR="000F07DD" w:rsidRPr="00FD7E3E" w:rsidRDefault="00027C41">
      <w:pPr>
        <w:pStyle w:val="NormalWeb"/>
        <w:shd w:val="clear" w:color="auto" w:fill="FFFFFF"/>
        <w:spacing w:after="0"/>
        <w:rPr>
          <w:ins w:id="1369" w:author="Zhao, Helen" w:date="2017-04-12T17:30:00Z"/>
          <w:rFonts w:asciiTheme="minorHAnsi" w:eastAsiaTheme="minorEastAsia" w:hAnsiTheme="minorHAnsi" w:cstheme="minorBidi"/>
          <w:sz w:val="22"/>
          <w:szCs w:val="22"/>
          <w:rPrChange w:id="1370" w:author="Zhang, Lifen" w:date="2017-04-14T13:37:00Z">
            <w:rPr>
              <w:ins w:id="1371" w:author="Zhao, Helen" w:date="2017-04-12T17:30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372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373" w:author="Zhao, Helen" w:date="2017-04-12T13:40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74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点击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375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Create Virtual Switch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76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按钮，创建</w:t>
        </w:r>
      </w:ins>
      <w:ins w:id="1377" w:author="Zhao, Helen" w:date="2017-04-12T13:41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78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一个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379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External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80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类型和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381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Internal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82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类型网络</w:t>
        </w:r>
      </w:ins>
      <w:ins w:id="1383" w:author="Zhao, Helen" w:date="2017-04-12T13:42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84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，并修改默认名称</w:t>
        </w:r>
        <w:r w:rsidR="00933184" w:rsidRPr="00FD7E3E">
          <w:rPr>
            <w:rFonts w:asciiTheme="minorHAnsi" w:eastAsiaTheme="minorEastAsia" w:hAnsiTheme="minorHAnsi" w:cstheme="minorBidi"/>
            <w:sz w:val="22"/>
            <w:szCs w:val="22"/>
            <w:rPrChange w:id="1385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New Vir</w:t>
        </w:r>
      </w:ins>
      <w:ins w:id="1386" w:author="Zhao, Helen" w:date="2017-04-12T13:43:00Z">
        <w:r w:rsidR="00933184" w:rsidRPr="00FD7E3E">
          <w:rPr>
            <w:rFonts w:asciiTheme="minorHAnsi" w:eastAsiaTheme="minorEastAsia" w:hAnsiTheme="minorHAnsi" w:cstheme="minorBidi"/>
            <w:sz w:val="22"/>
            <w:szCs w:val="22"/>
            <w:rPrChange w:id="1387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tual Switch</w:t>
        </w:r>
        <w:r w:rsidR="00933184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88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为</w:t>
        </w:r>
        <w:r w:rsidR="00933184" w:rsidRPr="00FD7E3E">
          <w:rPr>
            <w:rFonts w:asciiTheme="minorHAnsi" w:eastAsiaTheme="minorEastAsia" w:hAnsiTheme="minorHAnsi" w:cstheme="minorBidi"/>
            <w:sz w:val="22"/>
            <w:szCs w:val="22"/>
            <w:rPrChange w:id="1389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Internal Network</w:t>
        </w:r>
        <w:r w:rsidR="00933184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90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和</w:t>
        </w:r>
        <w:r w:rsidR="00933184" w:rsidRPr="00FD7E3E">
          <w:rPr>
            <w:rFonts w:asciiTheme="minorHAnsi" w:eastAsiaTheme="minorEastAsia" w:hAnsiTheme="minorHAnsi" w:cstheme="minorBidi"/>
            <w:sz w:val="22"/>
            <w:szCs w:val="22"/>
            <w:rPrChange w:id="1391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External Network</w:t>
        </w:r>
      </w:ins>
      <w:ins w:id="1392" w:author="Zhao, Helen" w:date="2017-04-12T13:41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93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，如上图右列。</w:t>
        </w:r>
      </w:ins>
    </w:p>
    <w:p w14:paraId="515B24A0" w14:textId="323E11C9" w:rsidR="000F07DD" w:rsidDel="00AD0C65" w:rsidRDefault="000F07DD">
      <w:pPr>
        <w:pStyle w:val="NormalWeb"/>
        <w:shd w:val="clear" w:color="auto" w:fill="FFFFFF"/>
        <w:spacing w:after="0"/>
        <w:rPr>
          <w:del w:id="1394" w:author="Zhang, Lifen" w:date="2017-04-14T13:47:00Z"/>
          <w:rFonts w:asciiTheme="minorHAnsi" w:eastAsiaTheme="minorEastAsia" w:hAnsiTheme="minorHAnsi" w:cstheme="minorBidi"/>
          <w:sz w:val="22"/>
          <w:szCs w:val="22"/>
        </w:rPr>
        <w:pPrChange w:id="1395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396" w:author="Zhao, Helen" w:date="2017-04-12T17:26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97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设置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398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External Network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399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时</w:t>
        </w:r>
      </w:ins>
      <w:ins w:id="1400" w:author="Zhao, Helen" w:date="2017-04-12T17:27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01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要</w:t>
        </w:r>
      </w:ins>
      <w:ins w:id="1402" w:author="Zhao, Helen" w:date="2017-04-12T17:30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03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选择</w:t>
        </w:r>
      </w:ins>
      <w:ins w:id="1404" w:author="Zhao, Helen" w:date="2017-04-12T17:31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05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与控制面板网络连接里</w:t>
        </w:r>
      </w:ins>
      <w:ins w:id="1406" w:author="Zhao, Helen" w:date="2017-04-12T17:33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07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正确外部</w:t>
        </w:r>
      </w:ins>
      <w:ins w:id="1408" w:author="Zhao, Helen" w:date="2017-04-12T17:31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09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网卡连接</w:t>
        </w:r>
      </w:ins>
      <w:ins w:id="1410" w:author="Zhao, Helen" w:date="2017-04-12T17:28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11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如下图：</w:t>
        </w:r>
      </w:ins>
    </w:p>
    <w:p w14:paraId="123D0CE9" w14:textId="77777777" w:rsidR="00AD0C65" w:rsidRPr="00FD7E3E" w:rsidRDefault="00AD0C65">
      <w:pPr>
        <w:pStyle w:val="NormalWeb"/>
        <w:shd w:val="clear" w:color="auto" w:fill="FFFFFF"/>
        <w:spacing w:after="0"/>
        <w:rPr>
          <w:ins w:id="1412" w:author="Zhang, Lifen" w:date="2017-04-14T13:48:00Z"/>
          <w:rFonts w:asciiTheme="minorHAnsi" w:eastAsiaTheme="minorEastAsia" w:hAnsiTheme="minorHAnsi" w:cstheme="minorBidi"/>
          <w:sz w:val="22"/>
          <w:szCs w:val="22"/>
          <w:rPrChange w:id="1413" w:author="Zhang, Lifen" w:date="2017-04-14T13:37:00Z">
            <w:rPr>
              <w:ins w:id="1414" w:author="Zhang, Lifen" w:date="2017-04-14T13:48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415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</w:p>
    <w:p w14:paraId="6A2C4885" w14:textId="3275893F" w:rsidR="000F07DD" w:rsidRDefault="000F07DD">
      <w:pPr>
        <w:pStyle w:val="NormalWeb"/>
        <w:shd w:val="clear" w:color="auto" w:fill="FFFFFF"/>
        <w:spacing w:after="0"/>
        <w:rPr>
          <w:ins w:id="1416" w:author="Zhao, Helen" w:date="2017-04-12T17:26:00Z"/>
          <w:rFonts w:ascii="宋体" w:eastAsia="宋体" w:hAnsi="宋体"/>
          <w:b/>
          <w:color w:val="FF0000"/>
          <w:sz w:val="21"/>
          <w:szCs w:val="21"/>
        </w:rPr>
        <w:pPrChange w:id="1417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418" w:author="Zhao, Helen" w:date="2017-04-12T17:29:00Z">
        <w:r>
          <w:rPr>
            <w:rFonts w:ascii="宋体" w:eastAsia="宋体" w:hAnsi="宋体" w:hint="eastAsia"/>
            <w:b/>
            <w:noProof/>
            <w:color w:val="FF0000"/>
            <w:sz w:val="21"/>
            <w:szCs w:val="21"/>
          </w:rPr>
          <w:drawing>
            <wp:inline distT="0" distB="0" distL="0" distR="0" wp14:anchorId="621EF99F" wp14:editId="666F6E6A">
              <wp:extent cx="5481955" cy="3590290"/>
              <wp:effectExtent l="0" t="0" r="4445" b="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1955" cy="3590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F05A1BE" w14:textId="3A08E931" w:rsidR="000F07DD" w:rsidRPr="00FD7E3E" w:rsidRDefault="000F07DD">
      <w:pPr>
        <w:pStyle w:val="NormalWeb"/>
        <w:shd w:val="clear" w:color="auto" w:fill="FFFFFF"/>
        <w:spacing w:after="0"/>
        <w:rPr>
          <w:ins w:id="1419" w:author="Zhao, Helen" w:date="2017-04-12T17:33:00Z"/>
          <w:rFonts w:asciiTheme="minorHAnsi" w:eastAsiaTheme="minorEastAsia" w:hAnsiTheme="minorHAnsi" w:cstheme="minorBidi"/>
          <w:sz w:val="22"/>
          <w:szCs w:val="22"/>
          <w:rPrChange w:id="1420" w:author="Zhang, Lifen" w:date="2017-04-14T13:37:00Z">
            <w:rPr>
              <w:ins w:id="1421" w:author="Zhao, Helen" w:date="2017-04-12T17:33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422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423" w:author="Zhao, Helen" w:date="2017-04-12T17:32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24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lastRenderedPageBreak/>
          <w:t>例如上图选择的外部网络连接网络与控制面板</w:t>
        </w:r>
      </w:ins>
      <w:ins w:id="1425" w:author="Zhao, Helen" w:date="2017-04-12T17:33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26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网络连接中的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427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Ethernet2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28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网卡：</w:t>
        </w:r>
      </w:ins>
    </w:p>
    <w:p w14:paraId="2864D126" w14:textId="5826D719" w:rsidR="000F07DD" w:rsidRDefault="000F07DD">
      <w:pPr>
        <w:pStyle w:val="NormalWeb"/>
        <w:shd w:val="clear" w:color="auto" w:fill="FFFFFF"/>
        <w:spacing w:after="0"/>
        <w:rPr>
          <w:ins w:id="1429" w:author="Zhao, Helen" w:date="2017-04-12T17:32:00Z"/>
          <w:rFonts w:ascii="宋体" w:eastAsia="宋体" w:hAnsi="宋体"/>
          <w:b/>
          <w:color w:val="FF0000"/>
          <w:sz w:val="21"/>
          <w:szCs w:val="21"/>
        </w:rPr>
        <w:pPrChange w:id="1430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431" w:author="Zhao, Helen" w:date="2017-04-12T17:34:00Z">
        <w:r>
          <w:rPr>
            <w:noProof/>
          </w:rPr>
          <w:drawing>
            <wp:inline distT="0" distB="0" distL="0" distR="0" wp14:anchorId="48F157C4" wp14:editId="15CE5A24">
              <wp:extent cx="5486400" cy="2664460"/>
              <wp:effectExtent l="0" t="0" r="0" b="2540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6644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BEBCDB2" w14:textId="5FE4A0A5" w:rsidR="000F07DD" w:rsidRPr="00FD7E3E" w:rsidRDefault="000F07DD">
      <w:pPr>
        <w:pStyle w:val="NormalWeb"/>
        <w:shd w:val="clear" w:color="auto" w:fill="FFFFFF"/>
        <w:spacing w:after="0"/>
        <w:rPr>
          <w:ins w:id="1432" w:author="Zhao, Helen" w:date="2017-04-12T17:34:00Z"/>
          <w:rFonts w:asciiTheme="minorHAnsi" w:eastAsiaTheme="minorEastAsia" w:hAnsiTheme="minorHAnsi" w:cstheme="minorBidi"/>
          <w:sz w:val="22"/>
          <w:szCs w:val="22"/>
          <w:rPrChange w:id="1433" w:author="Zhang, Lifen" w:date="2017-04-14T13:37:00Z">
            <w:rPr>
              <w:ins w:id="1434" w:author="Zhao, Helen" w:date="2017-04-12T17:34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435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436" w:author="Zhao, Helen" w:date="2017-04-12T17:29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37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设置</w:t>
        </w:r>
      </w:ins>
      <w:ins w:id="1438" w:author="Zhao, Helen" w:date="2017-04-12T17:34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39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内部网络连接</w:t>
        </w:r>
      </w:ins>
      <w:ins w:id="1440" w:author="Zhao, Helen" w:date="2017-04-12T17:35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41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时选项</w:t>
        </w:r>
      </w:ins>
      <w:ins w:id="1442" w:author="Zhao, Helen" w:date="2017-04-12T17:34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43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如下图：</w:t>
        </w:r>
      </w:ins>
    </w:p>
    <w:p w14:paraId="4C269B47" w14:textId="42658760" w:rsidR="000F07DD" w:rsidRDefault="000F07DD">
      <w:pPr>
        <w:pStyle w:val="NormalWeb"/>
        <w:shd w:val="clear" w:color="auto" w:fill="FFFFFF"/>
        <w:spacing w:after="0"/>
        <w:rPr>
          <w:ins w:id="1444" w:author="Zhao, Helen" w:date="2017-04-12T17:29:00Z"/>
          <w:rFonts w:ascii="宋体" w:eastAsia="宋体" w:hAnsi="宋体"/>
          <w:b/>
          <w:color w:val="FF0000"/>
          <w:sz w:val="21"/>
          <w:szCs w:val="21"/>
        </w:rPr>
        <w:pPrChange w:id="1445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446" w:author="Zhao, Helen" w:date="2017-04-12T17:35:00Z">
        <w:r>
          <w:rPr>
            <w:noProof/>
          </w:rPr>
          <w:drawing>
            <wp:inline distT="0" distB="0" distL="0" distR="0" wp14:anchorId="4C07531A" wp14:editId="0A005C31">
              <wp:extent cx="5486400" cy="3608705"/>
              <wp:effectExtent l="0" t="0" r="0" b="0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6087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03F02CE" w14:textId="4B2505A9" w:rsidR="000F07DD" w:rsidRPr="00FD7E3E" w:rsidDel="00AD0C65" w:rsidRDefault="000F07DD">
      <w:pPr>
        <w:pStyle w:val="NormalWeb"/>
        <w:shd w:val="clear" w:color="auto" w:fill="FFFFFF"/>
        <w:spacing w:after="0"/>
        <w:rPr>
          <w:ins w:id="1447" w:author="Zhao, Helen" w:date="2017-04-12T17:26:00Z"/>
          <w:del w:id="1448" w:author="Zhang, Lifen" w:date="2017-04-14T13:48:00Z"/>
          <w:rFonts w:asciiTheme="minorHAnsi" w:eastAsiaTheme="minorEastAsia" w:hAnsiTheme="minorHAnsi" w:cstheme="minorBidi"/>
          <w:sz w:val="22"/>
          <w:szCs w:val="22"/>
          <w:rPrChange w:id="1449" w:author="Zhang, Lifen" w:date="2017-04-14T13:37:00Z">
            <w:rPr>
              <w:ins w:id="1450" w:author="Zhao, Helen" w:date="2017-04-12T17:26:00Z"/>
              <w:del w:id="1451" w:author="Zhang, Lifen" w:date="2017-04-14T13:48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452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</w:p>
    <w:p w14:paraId="331845A9" w14:textId="2ACD2DA0" w:rsidR="00027C41" w:rsidRPr="00FD7E3E" w:rsidDel="00D035E4" w:rsidRDefault="00933184">
      <w:pPr>
        <w:pStyle w:val="NormalWeb"/>
        <w:shd w:val="clear" w:color="auto" w:fill="FFFFFF"/>
        <w:spacing w:after="0"/>
        <w:rPr>
          <w:ins w:id="1453" w:author="Zhao, Helen" w:date="2017-04-12T17:35:00Z"/>
          <w:del w:id="1454" w:author="Zhang, Lifen" w:date="2017-04-14T13:24:00Z"/>
          <w:rFonts w:asciiTheme="minorHAnsi" w:eastAsiaTheme="minorEastAsia" w:hAnsiTheme="minorHAnsi" w:cstheme="minorBidi"/>
          <w:sz w:val="22"/>
          <w:szCs w:val="22"/>
          <w:rPrChange w:id="1455" w:author="Zhang, Lifen" w:date="2017-04-14T13:37:00Z">
            <w:rPr>
              <w:ins w:id="1456" w:author="Zhao, Helen" w:date="2017-04-12T17:35:00Z"/>
              <w:del w:id="1457" w:author="Zhang, Lifen" w:date="2017-04-14T13:24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458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459" w:author="Zhao, Helen" w:date="2017-04-12T13:44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60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设置完成后点击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461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Apply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62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完成。</w:t>
        </w:r>
      </w:ins>
      <w:ins w:id="1463" w:author="Zhao, Helen" w:date="2017-04-12T13:46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64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回到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465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Hyper-V Manager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66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窗口。</w:t>
        </w:r>
      </w:ins>
    </w:p>
    <w:p w14:paraId="4ADD7734" w14:textId="77777777" w:rsidR="000F07DD" w:rsidRPr="00FD7E3E" w:rsidRDefault="000F07DD">
      <w:pPr>
        <w:pStyle w:val="NormalWeb"/>
        <w:shd w:val="clear" w:color="auto" w:fill="FFFFFF"/>
        <w:spacing w:after="0"/>
        <w:rPr>
          <w:ins w:id="1467" w:author="Zhao, Helen" w:date="2017-04-12T13:44:00Z"/>
          <w:rFonts w:asciiTheme="minorHAnsi" w:eastAsiaTheme="minorEastAsia" w:hAnsiTheme="minorHAnsi" w:cstheme="minorBidi"/>
          <w:sz w:val="22"/>
          <w:szCs w:val="22"/>
          <w:rPrChange w:id="1468" w:author="Zhang, Lifen" w:date="2017-04-14T13:37:00Z">
            <w:rPr>
              <w:ins w:id="1469" w:author="Zhao, Helen" w:date="2017-04-12T13:44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470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</w:p>
    <w:p w14:paraId="785C77FA" w14:textId="11F0C847" w:rsidR="00933184" w:rsidRPr="00FD7E3E" w:rsidRDefault="00933184">
      <w:pPr>
        <w:pStyle w:val="NormalWeb"/>
        <w:shd w:val="clear" w:color="auto" w:fill="FFFFFF"/>
        <w:spacing w:after="0"/>
        <w:rPr>
          <w:ins w:id="1471" w:author="Zhao, Helen" w:date="2017-04-12T13:47:00Z"/>
          <w:rFonts w:asciiTheme="minorHAnsi" w:eastAsiaTheme="minorEastAsia" w:hAnsiTheme="minorHAnsi" w:cstheme="minorBidi"/>
          <w:sz w:val="22"/>
          <w:szCs w:val="22"/>
          <w:rPrChange w:id="1472" w:author="Zhang, Lifen" w:date="2017-04-14T13:37:00Z">
            <w:rPr>
              <w:ins w:id="1473" w:author="Zhao, Helen" w:date="2017-04-12T13:47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474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475" w:author="Zhao, Helen" w:date="2017-04-12T13:44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76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在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477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 xml:space="preserve"> Hyper-V Manager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78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窗口</w:t>
        </w:r>
      </w:ins>
      <w:ins w:id="1479" w:author="Zhao, Helen" w:date="2017-04-12T13:46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80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选择一个虚拟机，如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481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BPS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82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—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483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R200-Cassandra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84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，鼠标右键选择</w:t>
        </w:r>
      </w:ins>
      <w:ins w:id="1485" w:author="Zhao, Helen" w:date="2017-04-12T13:47:00Z"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486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Settings</w:t>
        </w:r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87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弹出以下窗口：</w:t>
        </w:r>
      </w:ins>
    </w:p>
    <w:p w14:paraId="5D4011D9" w14:textId="6BBFD322" w:rsidR="00933184" w:rsidRDefault="00933184">
      <w:pPr>
        <w:pStyle w:val="NormalWeb"/>
        <w:shd w:val="clear" w:color="auto" w:fill="FFFFFF"/>
        <w:spacing w:after="0"/>
        <w:rPr>
          <w:ins w:id="1488" w:author="Zhao, Helen" w:date="2017-04-12T13:49:00Z"/>
          <w:rFonts w:ascii="宋体" w:eastAsia="宋体" w:hAnsi="宋体"/>
          <w:color w:val="2C2C2C"/>
          <w:sz w:val="21"/>
          <w:szCs w:val="21"/>
        </w:rPr>
        <w:pPrChange w:id="1489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490" w:author="Zhao, Helen" w:date="2017-04-12T13:49:00Z">
        <w:r>
          <w:rPr>
            <w:noProof/>
          </w:rPr>
          <w:lastRenderedPageBreak/>
          <w:drawing>
            <wp:inline distT="0" distB="0" distL="0" distR="0" wp14:anchorId="08FC31E8" wp14:editId="438654E8">
              <wp:extent cx="5486400" cy="3316605"/>
              <wp:effectExtent l="0" t="0" r="0" b="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166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5AD405" w14:textId="79B681BF" w:rsidR="00016AD5" w:rsidRPr="00FD7E3E" w:rsidDel="00844A9E" w:rsidRDefault="00933184">
      <w:pPr>
        <w:pStyle w:val="NormalWeb"/>
        <w:shd w:val="clear" w:color="auto" w:fill="FFFFFF"/>
        <w:spacing w:after="0"/>
        <w:rPr>
          <w:ins w:id="1491" w:author="Zhao, Helen" w:date="2017-04-13T11:10:00Z"/>
          <w:del w:id="1492" w:author="Zhang, Lifen" w:date="2017-04-14T13:55:00Z"/>
          <w:rFonts w:asciiTheme="minorHAnsi" w:eastAsiaTheme="minorEastAsia" w:hAnsiTheme="minorHAnsi" w:cstheme="minorBidi"/>
          <w:sz w:val="22"/>
          <w:szCs w:val="22"/>
          <w:rPrChange w:id="1493" w:author="Zhang, Lifen" w:date="2017-04-14T13:37:00Z">
            <w:rPr>
              <w:ins w:id="1494" w:author="Zhao, Helen" w:date="2017-04-13T11:10:00Z"/>
              <w:del w:id="1495" w:author="Zhang, Lifen" w:date="2017-04-14T13:55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496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497" w:author="Zhao, Helen" w:date="2017-04-12T13:51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498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逐个</w:t>
        </w:r>
        <w:del w:id="1499" w:author="Zhang, Lifen" w:date="2017-04-14T13:48:00Z">
          <w:r w:rsidRPr="00FD7E3E" w:rsidDel="00735181">
            <w:rPr>
              <w:rFonts w:asciiTheme="minorHAnsi" w:eastAsiaTheme="minorEastAsia" w:hAnsiTheme="minorHAnsi" w:cstheme="minorBidi" w:hint="eastAsia"/>
              <w:sz w:val="22"/>
              <w:szCs w:val="22"/>
              <w:rPrChange w:id="1500" w:author="Zhang, Lifen" w:date="2017-04-14T13:37:00Z">
                <w:rPr>
                  <w:rFonts w:ascii="宋体" w:eastAsia="宋体" w:hAnsi="宋体" w:hint="eastAsia"/>
                  <w:color w:val="2C2C2C"/>
                  <w:sz w:val="21"/>
                  <w:szCs w:val="21"/>
                </w:rPr>
              </w:rPrChange>
            </w:rPr>
            <w:delText>点击</w:delText>
          </w:r>
        </w:del>
      </w:ins>
      <w:ins w:id="1501" w:author="Zhang, Lifen" w:date="2017-04-14T13:48:00Z">
        <w:r w:rsidR="00735181">
          <w:rPr>
            <w:rFonts w:asciiTheme="minorHAnsi" w:eastAsiaTheme="minorEastAsia" w:hAnsiTheme="minorHAnsi" w:cstheme="minorBidi" w:hint="eastAsia"/>
            <w:sz w:val="22"/>
            <w:szCs w:val="22"/>
          </w:rPr>
          <w:t>检查</w:t>
        </w:r>
      </w:ins>
      <w:ins w:id="1502" w:author="Zhao, Helen" w:date="2017-04-12T13:51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03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上图右侧两个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504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Network Adapter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505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，</w:t>
        </w:r>
      </w:ins>
      <w:ins w:id="1506" w:author="Zhao, Helen" w:date="2017-04-12T13:52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07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点击左侧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508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Virtual switch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509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下拉列表，将</w:t>
        </w:r>
      </w:ins>
      <w:ins w:id="1510" w:author="Zhao, Helen" w:date="2017-04-12T18:28:00Z">
        <w:r w:rsidR="00DB7269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11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第一个</w:t>
        </w:r>
        <w:r w:rsidR="00DB7269" w:rsidRPr="00FD7E3E">
          <w:rPr>
            <w:rFonts w:asciiTheme="minorHAnsi" w:eastAsiaTheme="minorEastAsia" w:hAnsiTheme="minorHAnsi" w:cstheme="minorBidi"/>
            <w:sz w:val="22"/>
            <w:szCs w:val="22"/>
            <w:rPrChange w:id="1512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Network Adapter</w:t>
        </w:r>
      </w:ins>
      <w:ins w:id="1513" w:author="Zhao, Helen" w:date="2017-04-12T13:52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14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默认的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515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Not Connected</w:t>
        </w:r>
      </w:ins>
      <w:ins w:id="1516" w:author="Zhao, Helen" w:date="2017-04-13T11:09:00Z">
        <w:r w:rsidR="00016AD5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17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改</w:t>
        </w:r>
      </w:ins>
      <w:ins w:id="1518" w:author="Zhao, Helen" w:date="2017-04-12T13:53:00Z">
        <w:r w:rsidR="00A8758A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19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为</w:t>
        </w:r>
      </w:ins>
      <w:ins w:id="1520" w:author="Zhao, Helen" w:date="2017-04-12T18:28:00Z">
        <w:r w:rsidR="00DB7269" w:rsidRPr="00FD7E3E">
          <w:rPr>
            <w:rFonts w:asciiTheme="minorHAnsi" w:eastAsiaTheme="minorEastAsia" w:hAnsiTheme="minorHAnsi" w:cstheme="minorBidi"/>
            <w:sz w:val="22"/>
            <w:szCs w:val="22"/>
            <w:rPrChange w:id="1521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External Network</w:t>
        </w:r>
      </w:ins>
      <w:ins w:id="1522" w:author="Zhao, Helen" w:date="2017-04-12T13:53:00Z">
        <w:r w:rsidR="00A8758A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23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，</w:t>
        </w:r>
      </w:ins>
      <w:ins w:id="1524" w:author="Zhao, Helen" w:date="2017-04-12T13:54:00Z">
        <w:r w:rsidR="00A8758A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25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点击</w:t>
        </w:r>
        <w:r w:rsidR="00A8758A" w:rsidRPr="00FD7E3E">
          <w:rPr>
            <w:rFonts w:asciiTheme="minorHAnsi" w:eastAsiaTheme="minorEastAsia" w:hAnsiTheme="minorHAnsi" w:cstheme="minorBidi"/>
            <w:sz w:val="22"/>
            <w:szCs w:val="22"/>
            <w:rPrChange w:id="1526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Apply</w:t>
        </w:r>
        <w:r w:rsidR="00A8758A" w:rsidRPr="00FD7E3E">
          <w:rPr>
            <w:rFonts w:asciiTheme="minorHAnsi" w:eastAsiaTheme="minorEastAsia" w:hAnsiTheme="minorHAnsi" w:cstheme="minorBidi"/>
            <w:sz w:val="22"/>
            <w:szCs w:val="22"/>
            <w:rPrChange w:id="1527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，</w:t>
        </w:r>
      </w:ins>
      <w:ins w:id="1528" w:author="Zhao, Helen" w:date="2017-04-12T18:28:00Z">
        <w:r w:rsidR="00DB7269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29" w:author="Zhang, Lifen" w:date="2017-04-14T13:37:00Z">
              <w:rPr>
                <w:rFonts w:ascii="宋体" w:eastAsia="宋体" w:hAnsi="宋体" w:hint="eastAsia"/>
                <w:b/>
                <w:color w:val="FF0000"/>
                <w:sz w:val="21"/>
                <w:szCs w:val="21"/>
              </w:rPr>
            </w:rPrChange>
          </w:rPr>
          <w:t>将第二</w:t>
        </w:r>
      </w:ins>
      <w:ins w:id="1530" w:author="Zhao, Helen" w:date="2017-04-12T13:53:00Z">
        <w:r w:rsidR="00A8758A"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31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个设置为</w:t>
        </w:r>
      </w:ins>
      <w:ins w:id="1532" w:author="Zhao, Helen" w:date="2017-04-12T18:28:00Z">
        <w:r w:rsidR="00DB7269" w:rsidRPr="00FD7E3E">
          <w:rPr>
            <w:rFonts w:asciiTheme="minorHAnsi" w:eastAsiaTheme="minorEastAsia" w:hAnsiTheme="minorHAnsi" w:cstheme="minorBidi"/>
            <w:sz w:val="22"/>
            <w:szCs w:val="22"/>
            <w:rPrChange w:id="1533" w:author="Zhang, Lifen" w:date="2017-04-14T13:37:00Z">
              <w:rPr>
                <w:rFonts w:ascii="宋体" w:eastAsia="宋体" w:hAnsi="宋体"/>
                <w:b/>
                <w:color w:val="FF0000"/>
                <w:sz w:val="21"/>
                <w:szCs w:val="21"/>
              </w:rPr>
            </w:rPrChange>
          </w:rPr>
          <w:t>In</w:t>
        </w:r>
      </w:ins>
      <w:ins w:id="1534" w:author="Zhao, Helen" w:date="2017-04-12T13:53:00Z">
        <w:r w:rsidR="00A8758A" w:rsidRPr="00FD7E3E">
          <w:rPr>
            <w:rFonts w:asciiTheme="minorHAnsi" w:eastAsiaTheme="minorEastAsia" w:hAnsiTheme="minorHAnsi" w:cstheme="minorBidi"/>
            <w:sz w:val="22"/>
            <w:szCs w:val="22"/>
            <w:rPrChange w:id="1535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 xml:space="preserve">ternal </w:t>
        </w:r>
      </w:ins>
      <w:ins w:id="1536" w:author="Zhao, Helen" w:date="2017-04-12T13:54:00Z">
        <w:r w:rsidR="00A8758A" w:rsidRPr="00FD7E3E">
          <w:rPr>
            <w:rFonts w:asciiTheme="minorHAnsi" w:eastAsiaTheme="minorEastAsia" w:hAnsiTheme="minorHAnsi" w:cstheme="minorBidi"/>
            <w:sz w:val="22"/>
            <w:szCs w:val="22"/>
            <w:rPrChange w:id="1537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Network</w:t>
        </w:r>
        <w:r w:rsidR="00A8758A" w:rsidRPr="00FD7E3E">
          <w:rPr>
            <w:rFonts w:asciiTheme="minorHAnsi" w:eastAsiaTheme="minorEastAsia" w:hAnsiTheme="minorHAnsi" w:cstheme="minorBidi"/>
            <w:sz w:val="22"/>
            <w:szCs w:val="22"/>
            <w:rPrChange w:id="1538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，点击</w:t>
        </w:r>
        <w:r w:rsidR="00A8758A" w:rsidRPr="00FD7E3E">
          <w:rPr>
            <w:rFonts w:asciiTheme="minorHAnsi" w:eastAsiaTheme="minorEastAsia" w:hAnsiTheme="minorHAnsi" w:cstheme="minorBidi"/>
            <w:sz w:val="22"/>
            <w:szCs w:val="22"/>
            <w:rPrChange w:id="1539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Apply</w:t>
        </w:r>
        <w:r w:rsidR="00A8758A" w:rsidRPr="00FD7E3E">
          <w:rPr>
            <w:rFonts w:asciiTheme="minorHAnsi" w:eastAsiaTheme="minorEastAsia" w:hAnsiTheme="minorHAnsi" w:cstheme="minorBidi"/>
            <w:sz w:val="22"/>
            <w:szCs w:val="22"/>
            <w:rPrChange w:id="1540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。</w:t>
        </w:r>
      </w:ins>
    </w:p>
    <w:p w14:paraId="736DC7DE" w14:textId="63CAE4C0" w:rsidR="00933184" w:rsidRPr="00FD7E3E" w:rsidDel="00844A9E" w:rsidRDefault="00016AD5">
      <w:pPr>
        <w:pStyle w:val="NormalWeb"/>
        <w:shd w:val="clear" w:color="auto" w:fill="FFFFFF"/>
        <w:spacing w:after="0"/>
        <w:rPr>
          <w:ins w:id="1541" w:author="Zhao, Helen" w:date="2017-04-12T13:50:00Z"/>
          <w:del w:id="1542" w:author="Zhang, Lifen" w:date="2017-04-14T13:55:00Z"/>
          <w:rFonts w:asciiTheme="minorHAnsi" w:eastAsiaTheme="minorEastAsia" w:hAnsiTheme="minorHAnsi" w:cstheme="minorBidi"/>
          <w:sz w:val="22"/>
          <w:szCs w:val="22"/>
          <w:rPrChange w:id="1543" w:author="Zhang, Lifen" w:date="2017-04-14T13:37:00Z">
            <w:rPr>
              <w:ins w:id="1544" w:author="Zhao, Helen" w:date="2017-04-12T13:50:00Z"/>
              <w:del w:id="1545" w:author="Zhang, Lifen" w:date="2017-04-14T13:55:00Z"/>
              <w:rFonts w:ascii="宋体" w:eastAsia="宋体" w:hAnsi="宋体"/>
              <w:color w:val="2C2C2C"/>
              <w:sz w:val="21"/>
              <w:szCs w:val="21"/>
            </w:rPr>
          </w:rPrChange>
        </w:rPr>
        <w:pPrChange w:id="1546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547" w:author="Zhao, Helen" w:date="2017-04-13T11:10:00Z">
        <w:del w:id="1548" w:author="Zhang, Lifen" w:date="2017-04-14T13:55:00Z">
          <w:r w:rsidRPr="00FD7E3E" w:rsidDel="00844A9E">
            <w:rPr>
              <w:rFonts w:asciiTheme="minorHAnsi" w:eastAsiaTheme="minorEastAsia" w:hAnsiTheme="minorHAnsi" w:cstheme="minorBidi" w:hint="eastAsia"/>
              <w:sz w:val="22"/>
              <w:szCs w:val="22"/>
              <w:rPrChange w:id="1549" w:author="Zhang, Lifen" w:date="2017-04-14T13:37:00Z">
                <w:rPr>
                  <w:rFonts w:ascii="宋体" w:eastAsia="宋体" w:hAnsi="宋体" w:hint="eastAsia"/>
                  <w:b/>
                  <w:color w:val="FF0000"/>
                  <w:sz w:val="21"/>
                  <w:szCs w:val="21"/>
                </w:rPr>
              </w:rPrChange>
            </w:rPr>
            <w:delText>此步骤</w:delText>
          </w:r>
        </w:del>
      </w:ins>
      <w:ins w:id="1550" w:author="Zhao, Helen" w:date="2017-04-13T11:09:00Z">
        <w:del w:id="1551" w:author="Zhang, Lifen" w:date="2017-04-14T13:55:00Z">
          <w:r w:rsidRPr="00FD7E3E" w:rsidDel="00844A9E">
            <w:rPr>
              <w:rFonts w:asciiTheme="minorHAnsi" w:eastAsiaTheme="minorEastAsia" w:hAnsiTheme="minorHAnsi" w:cstheme="minorBidi" w:hint="eastAsia"/>
              <w:sz w:val="22"/>
              <w:szCs w:val="22"/>
              <w:rPrChange w:id="1552" w:author="Zhang, Lifen" w:date="2017-04-14T13:37:00Z">
                <w:rPr>
                  <w:rFonts w:ascii="宋体" w:eastAsia="宋体" w:hAnsi="宋体" w:hint="eastAsia"/>
                  <w:b/>
                  <w:color w:val="FF0000"/>
                  <w:sz w:val="21"/>
                  <w:szCs w:val="21"/>
                </w:rPr>
              </w:rPrChange>
            </w:rPr>
            <w:delText>注意必须第一个</w:delText>
          </w:r>
        </w:del>
      </w:ins>
      <w:ins w:id="1553" w:author="Zhao, Helen" w:date="2017-04-13T11:10:00Z">
        <w:del w:id="1554" w:author="Zhang, Lifen" w:date="2017-04-14T13:55:00Z">
          <w:r w:rsidRPr="00FD7E3E" w:rsidDel="00844A9E">
            <w:rPr>
              <w:rFonts w:asciiTheme="minorHAnsi" w:eastAsiaTheme="minorEastAsia" w:hAnsiTheme="minorHAnsi" w:cstheme="minorBidi"/>
              <w:sz w:val="22"/>
              <w:szCs w:val="22"/>
              <w:rPrChange w:id="1555" w:author="Zhang, Lifen" w:date="2017-04-14T13:37:00Z">
                <w:rPr>
                  <w:rFonts w:ascii="宋体" w:eastAsia="宋体" w:hAnsi="宋体"/>
                  <w:b/>
                  <w:color w:val="FF0000"/>
                  <w:sz w:val="21"/>
                  <w:szCs w:val="21"/>
                </w:rPr>
              </w:rPrChange>
            </w:rPr>
            <w:delText>Network Adapter</w:delText>
          </w:r>
        </w:del>
      </w:ins>
      <w:ins w:id="1556" w:author="Zhao, Helen" w:date="2017-04-13T11:09:00Z">
        <w:del w:id="1557" w:author="Zhang, Lifen" w:date="2017-04-14T13:55:00Z">
          <w:r w:rsidRPr="00FD7E3E" w:rsidDel="00844A9E">
            <w:rPr>
              <w:rFonts w:asciiTheme="minorHAnsi" w:eastAsiaTheme="minorEastAsia" w:hAnsiTheme="minorHAnsi" w:cstheme="minorBidi" w:hint="eastAsia"/>
              <w:sz w:val="22"/>
              <w:szCs w:val="22"/>
              <w:rPrChange w:id="1558" w:author="Zhang, Lifen" w:date="2017-04-14T13:37:00Z">
                <w:rPr>
                  <w:rFonts w:ascii="宋体" w:eastAsia="宋体" w:hAnsi="宋体" w:hint="eastAsia"/>
                  <w:b/>
                  <w:color w:val="FF0000"/>
                  <w:sz w:val="21"/>
                  <w:szCs w:val="21"/>
                </w:rPr>
              </w:rPrChange>
            </w:rPr>
            <w:delText>为</w:delText>
          </w:r>
          <w:r w:rsidRPr="00FD7E3E" w:rsidDel="00844A9E">
            <w:rPr>
              <w:rFonts w:asciiTheme="minorHAnsi" w:eastAsiaTheme="minorEastAsia" w:hAnsiTheme="minorHAnsi" w:cstheme="minorBidi"/>
              <w:sz w:val="22"/>
              <w:szCs w:val="22"/>
              <w:rPrChange w:id="1559" w:author="Zhang, Lifen" w:date="2017-04-14T13:37:00Z">
                <w:rPr>
                  <w:rFonts w:ascii="宋体" w:eastAsia="宋体" w:hAnsi="宋体"/>
                  <w:b/>
                  <w:color w:val="FF0000"/>
                  <w:sz w:val="21"/>
                  <w:szCs w:val="21"/>
                </w:rPr>
              </w:rPrChange>
            </w:rPr>
            <w:delText>Enternal</w:delText>
          </w:r>
        </w:del>
      </w:ins>
      <w:ins w:id="1560" w:author="Zhao, Helen" w:date="2017-04-13T11:10:00Z">
        <w:del w:id="1561" w:author="Zhang, Lifen" w:date="2017-04-14T13:55:00Z">
          <w:r w:rsidRPr="00FD7E3E" w:rsidDel="00844A9E">
            <w:rPr>
              <w:rFonts w:asciiTheme="minorHAnsi" w:eastAsiaTheme="minorEastAsia" w:hAnsiTheme="minorHAnsi" w:cstheme="minorBidi" w:hint="eastAsia"/>
              <w:sz w:val="22"/>
              <w:szCs w:val="22"/>
              <w:rPrChange w:id="1562" w:author="Zhang, Lifen" w:date="2017-04-14T13:37:00Z">
                <w:rPr>
                  <w:rFonts w:ascii="宋体" w:eastAsia="宋体" w:hAnsi="宋体" w:hint="eastAsia"/>
                  <w:b/>
                  <w:color w:val="FF0000"/>
                  <w:sz w:val="21"/>
                  <w:szCs w:val="21"/>
                </w:rPr>
              </w:rPrChange>
            </w:rPr>
            <w:delText>，第二个为</w:delText>
          </w:r>
          <w:r w:rsidRPr="00FD7E3E" w:rsidDel="00844A9E">
            <w:rPr>
              <w:rFonts w:asciiTheme="minorHAnsi" w:eastAsiaTheme="minorEastAsia" w:hAnsiTheme="minorHAnsi" w:cstheme="minorBidi"/>
              <w:sz w:val="22"/>
              <w:szCs w:val="22"/>
              <w:rPrChange w:id="1563" w:author="Zhang, Lifen" w:date="2017-04-14T13:37:00Z">
                <w:rPr>
                  <w:rFonts w:ascii="宋体" w:eastAsia="宋体" w:hAnsi="宋体"/>
                  <w:b/>
                  <w:color w:val="FF0000"/>
                  <w:sz w:val="21"/>
                  <w:szCs w:val="21"/>
                </w:rPr>
              </w:rPrChange>
            </w:rPr>
            <w:delText>Internal</w:delText>
          </w:r>
          <w:r w:rsidRPr="00FD7E3E" w:rsidDel="00844A9E">
            <w:rPr>
              <w:rFonts w:asciiTheme="minorHAnsi" w:eastAsiaTheme="minorEastAsia" w:hAnsiTheme="minorHAnsi" w:cstheme="minorBidi" w:hint="eastAsia"/>
              <w:sz w:val="22"/>
              <w:szCs w:val="22"/>
              <w:rPrChange w:id="1564" w:author="Zhang, Lifen" w:date="2017-04-14T13:37:00Z">
                <w:rPr>
                  <w:rFonts w:ascii="宋体" w:eastAsia="宋体" w:hAnsi="宋体" w:hint="eastAsia"/>
                  <w:b/>
                  <w:color w:val="FF0000"/>
                  <w:sz w:val="21"/>
                  <w:szCs w:val="21"/>
                </w:rPr>
              </w:rPrChange>
            </w:rPr>
            <w:delText>，否则后续步骤连接会报错。</w:delText>
          </w:r>
        </w:del>
      </w:ins>
    </w:p>
    <w:p w14:paraId="01BFFDEA" w14:textId="58B425CA" w:rsidR="00751C81" w:rsidRPr="00FD7E3E" w:rsidDel="006D4837" w:rsidRDefault="00A8758A">
      <w:pPr>
        <w:pStyle w:val="NormalWeb"/>
        <w:shd w:val="clear" w:color="auto" w:fill="FFFFFF"/>
        <w:spacing w:after="0"/>
        <w:rPr>
          <w:ins w:id="1565" w:author="Zhao, Helen" w:date="2017-04-13T12:04:00Z"/>
          <w:del w:id="1566" w:author="Zhang, Lifen" w:date="2017-04-14T11:08:00Z"/>
          <w:rFonts w:asciiTheme="minorHAnsi" w:eastAsiaTheme="minorEastAsia" w:hAnsiTheme="minorHAnsi" w:cstheme="minorBidi"/>
          <w:sz w:val="22"/>
          <w:szCs w:val="22"/>
          <w:rPrChange w:id="1567" w:author="Zhang, Lifen" w:date="2017-04-14T13:37:00Z">
            <w:rPr>
              <w:ins w:id="1568" w:author="Zhao, Helen" w:date="2017-04-13T12:04:00Z"/>
              <w:del w:id="1569" w:author="Zhang, Lifen" w:date="2017-04-14T11:08:00Z"/>
              <w:rFonts w:ascii="宋体" w:eastAsia="宋体" w:hAnsi="宋体"/>
              <w:b/>
              <w:color w:val="FF0000"/>
              <w:sz w:val="21"/>
              <w:szCs w:val="21"/>
            </w:rPr>
          </w:rPrChange>
        </w:rPr>
        <w:pPrChange w:id="1570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571" w:author="Zhao, Helen" w:date="2017-04-12T13:55:00Z">
        <w:r w:rsidRPr="00FD7E3E">
          <w:rPr>
            <w:rFonts w:asciiTheme="minorHAnsi" w:eastAsiaTheme="minorEastAsia" w:hAnsiTheme="minorHAnsi" w:cstheme="minorBidi" w:hint="eastAsia"/>
            <w:sz w:val="22"/>
            <w:szCs w:val="22"/>
            <w:rPrChange w:id="1572" w:author="Zhang, Lifen" w:date="2017-04-14T13:37:00Z">
              <w:rPr>
                <w:rFonts w:ascii="宋体" w:eastAsia="宋体" w:hAnsi="宋体" w:hint="eastAsia"/>
                <w:color w:val="2C2C2C"/>
                <w:sz w:val="21"/>
                <w:szCs w:val="21"/>
              </w:rPr>
            </w:rPrChange>
          </w:rPr>
          <w:t>重复以上步骤直到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573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8</w:t>
        </w:r>
        <w:r w:rsidRPr="00FD7E3E">
          <w:rPr>
            <w:rFonts w:asciiTheme="minorHAnsi" w:eastAsiaTheme="minorEastAsia" w:hAnsiTheme="minorHAnsi" w:cstheme="minorBidi"/>
            <w:sz w:val="22"/>
            <w:szCs w:val="22"/>
            <w:rPrChange w:id="1574" w:author="Zhang, Lifen" w:date="2017-04-14T13:37:00Z">
              <w:rPr>
                <w:rFonts w:ascii="宋体" w:eastAsia="宋体" w:hAnsi="宋体"/>
                <w:color w:val="2C2C2C"/>
                <w:sz w:val="21"/>
                <w:szCs w:val="21"/>
              </w:rPr>
            </w:rPrChange>
          </w:rPr>
          <w:t>个虚拟机都配置完成。</w:t>
        </w:r>
      </w:ins>
    </w:p>
    <w:p w14:paraId="04B18263" w14:textId="391AEFD1" w:rsidR="004C2E2F" w:rsidRPr="00A8758A" w:rsidDel="003F5942" w:rsidRDefault="004C2E2F">
      <w:pPr>
        <w:pStyle w:val="NormalWeb"/>
        <w:shd w:val="clear" w:color="auto" w:fill="FFFFFF"/>
        <w:spacing w:after="0"/>
        <w:rPr>
          <w:ins w:id="1575" w:author="Zhao, Helen" w:date="2017-04-12T13:58:00Z"/>
          <w:del w:id="1576" w:author="Zhang, Lifen" w:date="2017-04-14T11:17:00Z"/>
          <w:rFonts w:ascii="宋体" w:eastAsia="宋体" w:hAnsi="宋体"/>
          <w:b/>
          <w:color w:val="FF0000"/>
          <w:sz w:val="21"/>
          <w:szCs w:val="21"/>
          <w:rPrChange w:id="1577" w:author="Zhao, Helen" w:date="2017-04-12T13:58:00Z">
            <w:rPr>
              <w:ins w:id="1578" w:author="Zhao, Helen" w:date="2017-04-12T13:58:00Z"/>
              <w:del w:id="1579" w:author="Zhang, Lifen" w:date="2017-04-14T11:17:00Z"/>
              <w:rFonts w:ascii="宋体" w:eastAsia="宋体" w:hAnsi="宋体"/>
              <w:color w:val="2C2C2C"/>
              <w:sz w:val="21"/>
              <w:szCs w:val="21"/>
            </w:rPr>
          </w:rPrChange>
        </w:rPr>
        <w:pPrChange w:id="1580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</w:p>
    <w:p w14:paraId="743964F8" w14:textId="1235DC4D" w:rsidR="00A8758A" w:rsidRDefault="00A8758A">
      <w:pPr>
        <w:pStyle w:val="NormalWeb"/>
        <w:shd w:val="clear" w:color="auto" w:fill="FFFFFF"/>
        <w:spacing w:after="0"/>
        <w:rPr>
          <w:ins w:id="1581" w:author="Horace Sun" w:date="2017-03-29T15:22:00Z"/>
          <w:rFonts w:ascii="宋体" w:eastAsia="宋体" w:hAnsi="宋体"/>
          <w:color w:val="2C2C2C"/>
          <w:sz w:val="21"/>
          <w:szCs w:val="21"/>
        </w:rPr>
        <w:pPrChange w:id="1582" w:author="Zhao, Helen" w:date="2017-04-12T13:31:00Z">
          <w:pPr>
            <w:pStyle w:val="NormalWeb"/>
            <w:shd w:val="clear" w:color="auto" w:fill="FFFFFF"/>
            <w:spacing w:after="0"/>
            <w:ind w:left="720"/>
          </w:pPr>
        </w:pPrChange>
      </w:pPr>
    </w:p>
    <w:p w14:paraId="4B828AB7" w14:textId="6C6225FE" w:rsidR="005B1D9F" w:rsidDel="00D035E4" w:rsidRDefault="005B1D9F">
      <w:pPr>
        <w:ind w:firstLine="360"/>
        <w:rPr>
          <w:del w:id="1583" w:author="Zhang, Lifen" w:date="2017-04-14T11:17:00Z"/>
          <w:rFonts w:ascii="黑体" w:eastAsia="黑体" w:hAnsi="黑体"/>
          <w:b/>
        </w:rPr>
        <w:pPrChange w:id="1584" w:author="Horace Sun" w:date="2017-03-29T15:24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585" w:author="Horace Sun" w:date="2017-03-29T15:22:00Z">
        <w:r w:rsidRPr="00514A99">
          <w:rPr>
            <w:rFonts w:ascii="黑体" w:eastAsia="黑体" w:hAnsi="黑体" w:hint="eastAsia"/>
            <w:b/>
            <w:sz w:val="24"/>
          </w:rPr>
          <w:t>步骤</w:t>
        </w:r>
      </w:ins>
      <w:ins w:id="1586" w:author="Zhang, Lifen" w:date="2017-04-14T13:26:00Z">
        <w:r w:rsidR="00D035E4">
          <w:rPr>
            <w:rFonts w:ascii="黑体" w:eastAsia="黑体" w:hAnsi="黑体" w:hint="eastAsia"/>
            <w:b/>
            <w:sz w:val="24"/>
          </w:rPr>
          <w:t>三</w:t>
        </w:r>
      </w:ins>
      <w:ins w:id="1587" w:author="Horace Sun" w:date="2017-03-29T15:22:00Z">
        <w:del w:id="1588" w:author="Zhang, Lifen" w:date="2017-04-14T13:26:00Z">
          <w:r w:rsidDel="00D035E4">
            <w:rPr>
              <w:rFonts w:ascii="黑体" w:eastAsia="黑体" w:hAnsi="黑体" w:hint="eastAsia"/>
              <w:b/>
              <w:sz w:val="24"/>
            </w:rPr>
            <w:delText>二</w:delText>
          </w:r>
        </w:del>
        <w:r w:rsidRPr="00514A99">
          <w:rPr>
            <w:rFonts w:ascii="黑体" w:eastAsia="黑体" w:hAnsi="黑体"/>
            <w:b/>
            <w:sz w:val="24"/>
          </w:rPr>
          <w:t>：</w:t>
        </w:r>
        <w:r w:rsidR="00431165">
          <w:rPr>
            <w:rFonts w:ascii="黑体" w:eastAsia="黑体" w:hAnsi="黑体" w:hint="eastAsia"/>
            <w:b/>
            <w:sz w:val="24"/>
          </w:rPr>
          <w:t>启动</w:t>
        </w:r>
        <w:del w:id="1589" w:author="Zhang, Lifen" w:date="2017-04-14T13:26:00Z">
          <w:r w:rsidR="00431165" w:rsidDel="00D035E4">
            <w:rPr>
              <w:rFonts w:ascii="黑体" w:eastAsia="黑体" w:hAnsi="黑体" w:hint="eastAsia"/>
              <w:b/>
              <w:sz w:val="24"/>
            </w:rPr>
            <w:delText>服务器</w:delText>
          </w:r>
        </w:del>
      </w:ins>
      <w:ins w:id="1590" w:author="Zhang, Lifen" w:date="2017-04-14T13:26:00Z">
        <w:r w:rsidR="00D035E4">
          <w:rPr>
            <w:rFonts w:ascii="黑体" w:eastAsia="黑体" w:hAnsi="黑体" w:hint="eastAsia"/>
            <w:b/>
            <w:sz w:val="24"/>
          </w:rPr>
          <w:t>虚拟机</w:t>
        </w:r>
      </w:ins>
    </w:p>
    <w:p w14:paraId="6C3E2434" w14:textId="77777777" w:rsidR="00D035E4" w:rsidRPr="00D035E4" w:rsidRDefault="00D035E4" w:rsidP="005B1D9F">
      <w:pPr>
        <w:ind w:firstLine="360"/>
        <w:rPr>
          <w:ins w:id="1591" w:author="Zhang, Lifen" w:date="2017-04-14T13:26:00Z"/>
          <w:rFonts w:ascii="黑体" w:eastAsia="黑体" w:hAnsi="黑体"/>
          <w:b/>
          <w:sz w:val="24"/>
        </w:rPr>
      </w:pPr>
    </w:p>
    <w:p w14:paraId="79F70EFF" w14:textId="12796ABB" w:rsidR="00591DAF" w:rsidDel="006D4837" w:rsidRDefault="00CE3912">
      <w:pPr>
        <w:ind w:firstLine="360"/>
        <w:rPr>
          <w:del w:id="1592" w:author="Zhang, Lifen" w:date="2017-04-14T11:01:00Z"/>
        </w:rPr>
        <w:pPrChange w:id="1593" w:author="Horace Sun" w:date="2017-03-29T15:24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594" w:author="Zhang, Lifen" w:date="2017-04-14T11:08:00Z">
        <w:r w:rsidRPr="0070042E">
          <w:rPr>
            <w:rFonts w:ascii="宋体" w:eastAsia="宋体" w:hAnsi="宋体"/>
            <w:noProof/>
            <w:color w:val="2C2C2C"/>
            <w:sz w:val="21"/>
            <w:szCs w:val="21"/>
          </w:rPr>
          <mc:AlternateContent>
            <mc:Choice Requires="wps">
              <w:drawing>
                <wp:anchor distT="45720" distB="45720" distL="114300" distR="114300" simplePos="0" relativeHeight="251685888" behindDoc="0" locked="0" layoutInCell="1" allowOverlap="1" wp14:anchorId="5A5F286B" wp14:editId="56348D3B">
                  <wp:simplePos x="0" y="0"/>
                  <wp:positionH relativeFrom="margin">
                    <wp:align>right</wp:align>
                  </wp:positionH>
                  <wp:positionV relativeFrom="paragraph">
                    <wp:posOffset>454660</wp:posOffset>
                  </wp:positionV>
                  <wp:extent cx="5471160" cy="2308860"/>
                  <wp:effectExtent l="0" t="0" r="15240" b="15240"/>
                  <wp:wrapTopAndBottom/>
                  <wp:docPr id="29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471160" cy="23088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1C0FD2" w14:textId="77777777" w:rsidR="006D4837" w:rsidRPr="006D4837" w:rsidRDefault="006D4837">
                              <w:pPr>
                                <w:shd w:val="clear" w:color="auto" w:fill="E7E6E6" w:themeFill="background2"/>
                                <w:rPr>
                                  <w:ins w:id="1595" w:author="Zhang, Lifen" w:date="2017-04-14T11:08:00Z"/>
                                  <w:noProof/>
                                  <w:sz w:val="20"/>
                                  <w:szCs w:val="20"/>
                                  <w:rPrChange w:id="1596" w:author="Zhang, Lifen" w:date="2017-04-14T11:08:00Z">
                                    <w:rPr>
                                      <w:ins w:id="1597" w:author="Zhang, Lifen" w:date="2017-04-14T11:08:00Z"/>
                                    </w:rPr>
                                  </w:rPrChange>
                                </w:rPr>
                                <w:pPrChange w:id="1598" w:author="Zhang, Lifen" w:date="2017-04-14T11:08:00Z">
                                  <w:pPr>
                                    <w:ind w:firstLine="360"/>
                                  </w:pPr>
                                </w:pPrChange>
                              </w:pPr>
                              <w:ins w:id="1599" w:author="Zhang, Lifen" w:date="2017-04-14T11:08:00Z">
                                <w:r w:rsidRPr="006D4837">
                                  <w:rPr>
                                    <w:noProof/>
                                    <w:sz w:val="20"/>
                                    <w:szCs w:val="20"/>
                                    <w:rPrChange w:id="1600" w:author="Zhang, Lifen" w:date="2017-04-14T11:08:00Z">
                                      <w:rPr/>
                                    </w:rPrChange>
                                  </w:rPr>
                                  <w:t>$vmsPath="D:\Packages"</w:t>
                                </w:r>
                              </w:ins>
                            </w:p>
                            <w:p w14:paraId="2597C6A1" w14:textId="77777777" w:rsidR="006D4837" w:rsidRPr="006D4837" w:rsidRDefault="006D4837">
                              <w:pPr>
                                <w:shd w:val="clear" w:color="auto" w:fill="E7E6E6" w:themeFill="background2"/>
                                <w:rPr>
                                  <w:ins w:id="1601" w:author="Zhang, Lifen" w:date="2017-04-14T11:08:00Z"/>
                                  <w:noProof/>
                                  <w:sz w:val="20"/>
                                  <w:szCs w:val="20"/>
                                  <w:rPrChange w:id="1602" w:author="Zhang, Lifen" w:date="2017-04-14T11:08:00Z">
                                    <w:rPr>
                                      <w:ins w:id="1603" w:author="Zhang, Lifen" w:date="2017-04-14T11:08:00Z"/>
                                    </w:rPr>
                                  </w:rPrChange>
                                </w:rPr>
                                <w:pPrChange w:id="1604" w:author="Zhang, Lifen" w:date="2017-04-14T11:08:00Z">
                                  <w:pPr>
                                    <w:ind w:firstLine="360"/>
                                  </w:pPr>
                                </w:pPrChange>
                              </w:pPr>
                              <w:ins w:id="1605" w:author="Zhang, Lifen" w:date="2017-04-14T11:08:00Z">
                                <w:r w:rsidRPr="006D4837">
                                  <w:rPr>
                                    <w:noProof/>
                                    <w:sz w:val="20"/>
                                    <w:szCs w:val="20"/>
                                    <w:rPrChange w:id="1606" w:author="Zhang, Lifen" w:date="2017-04-14T11:08:00Z">
                                      <w:rPr/>
                                    </w:rPrChange>
                                  </w:rPr>
                                  <w:t>$vmsPrefix="BPS-R200-"</w:t>
                                </w:r>
                              </w:ins>
                            </w:p>
                            <w:p w14:paraId="4AABD213" w14:textId="5250C97B" w:rsidR="006D4837" w:rsidRPr="006D4837" w:rsidRDefault="00C9403D">
                              <w:pPr>
                                <w:shd w:val="clear" w:color="auto" w:fill="E7E6E6" w:themeFill="background2"/>
                                <w:rPr>
                                  <w:ins w:id="1607" w:author="Zhang, Lifen" w:date="2017-04-14T11:08:00Z"/>
                                  <w:noProof/>
                                  <w:sz w:val="20"/>
                                  <w:szCs w:val="20"/>
                                  <w:rPrChange w:id="1608" w:author="Zhang, Lifen" w:date="2017-04-14T11:08:00Z">
                                    <w:rPr>
                                      <w:ins w:id="1609" w:author="Zhang, Lifen" w:date="2017-04-14T11:08:00Z"/>
                                    </w:rPr>
                                  </w:rPrChange>
                                </w:rPr>
                                <w:pPrChange w:id="1610" w:author="Zhang, Lifen" w:date="2017-04-14T11:08:00Z">
                                  <w:pPr>
                                    <w:ind w:firstLine="360"/>
                                  </w:pPr>
                                </w:pPrChange>
                              </w:pPr>
                              <w:ins w:id="1611" w:author="Zhang, Lifen" w:date="2017-04-14T11:08:00Z">
                                <w:r w:rsidRPr="00CE3912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>$vms</w:t>
                                </w:r>
                                <w:r w:rsidR="006D4837" w:rsidRPr="006D4837">
                                  <w:rPr>
                                    <w:noProof/>
                                    <w:sz w:val="20"/>
                                    <w:szCs w:val="20"/>
                                    <w:rPrChange w:id="1612" w:author="Zhang, Lifen" w:date="2017-04-14T11:08:00Z">
                                      <w:rPr/>
                                    </w:rPrChange>
                                  </w:rPr>
                                  <w:t>="NginX","Platform","Cassandra","PostgreSQL","Redis","StaticResource","DynamicResource","UserManagement"</w:t>
                                </w:r>
                              </w:ins>
                            </w:p>
                            <w:p w14:paraId="3CA6F699" w14:textId="77777777" w:rsidR="006D4837" w:rsidRPr="006D4837" w:rsidRDefault="006D4837">
                              <w:pPr>
                                <w:shd w:val="clear" w:color="auto" w:fill="E7E6E6" w:themeFill="background2"/>
                                <w:rPr>
                                  <w:ins w:id="1613" w:author="Zhang, Lifen" w:date="2017-04-14T11:08:00Z"/>
                                  <w:noProof/>
                                  <w:sz w:val="20"/>
                                  <w:szCs w:val="20"/>
                                  <w:rPrChange w:id="1614" w:author="Zhang, Lifen" w:date="2017-04-14T11:08:00Z">
                                    <w:rPr>
                                      <w:ins w:id="1615" w:author="Zhang, Lifen" w:date="2017-04-14T11:08:00Z"/>
                                    </w:rPr>
                                  </w:rPrChange>
                                </w:rPr>
                                <w:pPrChange w:id="1616" w:author="Zhang, Lifen" w:date="2017-04-14T11:08:00Z">
                                  <w:pPr>
                                    <w:ind w:firstLine="360"/>
                                  </w:pPr>
                                </w:pPrChange>
                              </w:pPr>
                              <w:ins w:id="1617" w:author="Zhang, Lifen" w:date="2017-04-14T11:08:00Z">
                                <w:r w:rsidRPr="006D4837">
                                  <w:rPr>
                                    <w:noProof/>
                                    <w:sz w:val="20"/>
                                    <w:szCs w:val="20"/>
                                    <w:rPrChange w:id="1618" w:author="Zhang, Lifen" w:date="2017-04-14T11:08:00Z">
                                      <w:rPr/>
                                    </w:rPrChange>
                                  </w:rPr>
                                  <w:t>foreach ($vm in $vms)</w:t>
                                </w:r>
                              </w:ins>
                            </w:p>
                            <w:p w14:paraId="6C4F214C" w14:textId="77777777" w:rsidR="006D4837" w:rsidRPr="006D4837" w:rsidRDefault="006D4837">
                              <w:pPr>
                                <w:shd w:val="clear" w:color="auto" w:fill="E7E6E6" w:themeFill="background2"/>
                                <w:rPr>
                                  <w:ins w:id="1619" w:author="Zhang, Lifen" w:date="2017-04-14T11:08:00Z"/>
                                  <w:noProof/>
                                  <w:sz w:val="20"/>
                                  <w:szCs w:val="20"/>
                                  <w:rPrChange w:id="1620" w:author="Zhang, Lifen" w:date="2017-04-14T11:08:00Z">
                                    <w:rPr>
                                      <w:ins w:id="1621" w:author="Zhang, Lifen" w:date="2017-04-14T11:08:00Z"/>
                                    </w:rPr>
                                  </w:rPrChange>
                                </w:rPr>
                                <w:pPrChange w:id="1622" w:author="Zhang, Lifen" w:date="2017-04-14T11:08:00Z">
                                  <w:pPr>
                                    <w:ind w:firstLine="360"/>
                                  </w:pPr>
                                </w:pPrChange>
                              </w:pPr>
                              <w:ins w:id="1623" w:author="Zhang, Lifen" w:date="2017-04-14T11:08:00Z">
                                <w:r w:rsidRPr="006D4837">
                                  <w:rPr>
                                    <w:noProof/>
                                    <w:sz w:val="20"/>
                                    <w:szCs w:val="20"/>
                                    <w:rPrChange w:id="1624" w:author="Zhang, Lifen" w:date="2017-04-14T11:08:00Z">
                                      <w:rPr/>
                                    </w:rPrChange>
                                  </w:rPr>
                                  <w:t>{</w:t>
                                </w:r>
                              </w:ins>
                            </w:p>
                            <w:p w14:paraId="32BD5905" w14:textId="77777777" w:rsidR="006D4837" w:rsidRPr="006D4837" w:rsidRDefault="006D4837">
                              <w:pPr>
                                <w:shd w:val="clear" w:color="auto" w:fill="E7E6E6" w:themeFill="background2"/>
                                <w:rPr>
                                  <w:ins w:id="1625" w:author="Zhang, Lifen" w:date="2017-04-14T11:08:00Z"/>
                                  <w:noProof/>
                                  <w:sz w:val="20"/>
                                  <w:szCs w:val="20"/>
                                  <w:rPrChange w:id="1626" w:author="Zhang, Lifen" w:date="2017-04-14T11:08:00Z">
                                    <w:rPr>
                                      <w:ins w:id="1627" w:author="Zhang, Lifen" w:date="2017-04-14T11:08:00Z"/>
                                    </w:rPr>
                                  </w:rPrChange>
                                </w:rPr>
                                <w:pPrChange w:id="1628" w:author="Zhang, Lifen" w:date="2017-04-14T11:08:00Z">
                                  <w:pPr>
                                    <w:ind w:firstLine="360"/>
                                  </w:pPr>
                                </w:pPrChange>
                              </w:pPr>
                              <w:ins w:id="1629" w:author="Zhang, Lifen" w:date="2017-04-14T11:08:00Z">
                                <w:r w:rsidRPr="006D4837">
                                  <w:rPr>
                                    <w:noProof/>
                                    <w:sz w:val="20"/>
                                    <w:szCs w:val="20"/>
                                    <w:rPrChange w:id="1630" w:author="Zhang, Lifen" w:date="2017-04-14T11:08:00Z">
                                      <w:rPr/>
                                    </w:rPrChange>
                                  </w:rPr>
                                  <w:t xml:space="preserve">   $vmname=$vmsPrefix+$vm   </w:t>
                                </w:r>
                              </w:ins>
                            </w:p>
                            <w:p w14:paraId="250CEAC3" w14:textId="77777777" w:rsidR="006D4837" w:rsidRDefault="006D4837">
                              <w:pPr>
                                <w:shd w:val="clear" w:color="auto" w:fill="E7E6E6" w:themeFill="background2"/>
                                <w:rPr>
                                  <w:ins w:id="1631" w:author="Zhang, Lifen" w:date="2017-04-14T11:14:00Z"/>
                                  <w:noProof/>
                                  <w:sz w:val="20"/>
                                  <w:szCs w:val="20"/>
                                </w:rPr>
                                <w:pPrChange w:id="1632" w:author="Zhang, Lifen" w:date="2017-04-14T11:08:00Z">
                                  <w:pPr>
                                    <w:ind w:firstLine="360"/>
                                  </w:pPr>
                                </w:pPrChange>
                              </w:pPr>
                              <w:ins w:id="1633" w:author="Zhang, Lifen" w:date="2017-04-14T11:08:00Z">
                                <w:r w:rsidRPr="006D4837">
                                  <w:rPr>
                                    <w:noProof/>
                                    <w:sz w:val="20"/>
                                    <w:szCs w:val="20"/>
                                    <w:rPrChange w:id="1634" w:author="Zhang, Lifen" w:date="2017-04-14T11:08:00Z">
                                      <w:rPr/>
                                    </w:rPrChange>
                                  </w:rPr>
                                  <w:t xml:space="preserve">   Start-VM -Name $vmname</w:t>
                                </w:r>
                              </w:ins>
                            </w:p>
                            <w:p w14:paraId="3BD74324" w14:textId="18AA0F58" w:rsidR="003F5942" w:rsidRPr="006D4837" w:rsidRDefault="003F5942">
                              <w:pPr>
                                <w:shd w:val="clear" w:color="auto" w:fill="E7E6E6" w:themeFill="background2"/>
                                <w:rPr>
                                  <w:ins w:id="1635" w:author="Zhang, Lifen" w:date="2017-04-14T11:08:00Z"/>
                                  <w:noProof/>
                                  <w:sz w:val="20"/>
                                  <w:szCs w:val="20"/>
                                  <w:rPrChange w:id="1636" w:author="Zhang, Lifen" w:date="2017-04-14T11:08:00Z">
                                    <w:rPr>
                                      <w:ins w:id="1637" w:author="Zhang, Lifen" w:date="2017-04-14T11:08:00Z"/>
                                    </w:rPr>
                                  </w:rPrChange>
                                </w:rPr>
                                <w:pPrChange w:id="1638" w:author="Zhang, Lifen" w:date="2017-04-14T11:08:00Z">
                                  <w:pPr>
                                    <w:ind w:firstLine="360"/>
                                  </w:pPr>
                                </w:pPrChange>
                              </w:pPr>
                              <w:ins w:id="1639" w:author="Zhang, Lifen" w:date="2017-04-14T11:14:00Z">
                                <w:r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>}</w:t>
                                </w:r>
                              </w:ins>
                            </w:p>
                            <w:p w14:paraId="46B3DB5D" w14:textId="5B53BF27" w:rsidR="006D4837" w:rsidRPr="00561444" w:rsidDel="004040FA" w:rsidRDefault="006D4837">
                              <w:pPr>
                                <w:shd w:val="clear" w:color="auto" w:fill="E7E6E6" w:themeFill="background2"/>
                                <w:rPr>
                                  <w:del w:id="1640" w:author="Zhang, Lifen" w:date="2017-03-29T17:59:00Z"/>
                                  <w:noProof/>
                                  <w:sz w:val="20"/>
                                  <w:szCs w:val="20"/>
                                  <w:rPrChange w:id="1641" w:author="Horace Sun" w:date="2017-03-29T14:19:00Z">
                                    <w:rPr>
                                      <w:del w:id="1642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1643" w:author="Zhang, Lifen" w:date="2017-04-14T11:13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1644" w:author="Zhang, Lifen" w:date="2017-04-14T11:08:00Z">
                                <w:r w:rsidRPr="006D4837">
                                  <w:rPr>
                                    <w:noProof/>
                                    <w:sz w:val="20"/>
                                    <w:szCs w:val="20"/>
                                    <w:rPrChange w:id="1645" w:author="Zhang, Lifen" w:date="2017-04-14T11:08:00Z">
                                      <w:rPr/>
                                    </w:rPrChange>
                                  </w:rPr>
                                  <w:t>}</w:t>
                                </w:r>
                              </w:ins>
                              <w:ins w:id="1646" w:author="Horace Sun" w:date="2017-03-29T14:19:00Z">
                                <w:del w:id="1647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1648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ins>
                            </w:p>
                            <w:p w14:paraId="7CF358FF" w14:textId="77777777" w:rsidR="006D4837" w:rsidRPr="00561444" w:rsidDel="004040FA" w:rsidRDefault="006D4837">
                              <w:pPr>
                                <w:shd w:val="clear" w:color="auto" w:fill="E7E6E6" w:themeFill="background2"/>
                                <w:rPr>
                                  <w:del w:id="1649" w:author="Zhang, Lifen" w:date="2017-03-29T17:59:00Z"/>
                                  <w:noProof/>
                                  <w:sz w:val="20"/>
                                  <w:szCs w:val="20"/>
                                  <w:rPrChange w:id="1650" w:author="Horace Sun" w:date="2017-03-29T14:19:00Z">
                                    <w:rPr>
                                      <w:del w:id="1651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1652" w:author="Zhang, Lifen" w:date="2017-04-14T11:13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1653" w:author="Horace Sun" w:date="2017-03-29T14:19:00Z">
                                <w:del w:id="1654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1655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ins>
                            </w:p>
                            <w:p w14:paraId="1EAA2327" w14:textId="77777777" w:rsidR="006D4837" w:rsidRPr="00561444" w:rsidDel="004040FA" w:rsidRDefault="006D4837">
                              <w:pPr>
                                <w:shd w:val="clear" w:color="auto" w:fill="E7E6E6" w:themeFill="background2"/>
                                <w:rPr>
                                  <w:del w:id="1656" w:author="Zhang, Lifen" w:date="2017-03-29T17:59:00Z"/>
                                  <w:noProof/>
                                  <w:sz w:val="20"/>
                                  <w:szCs w:val="20"/>
                                  <w:rPrChange w:id="1657" w:author="Horace Sun" w:date="2017-03-29T14:19:00Z">
                                    <w:rPr>
                                      <w:del w:id="1658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1659" w:author="Zhang, Lifen" w:date="2017-04-14T11:13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00135408" w14:textId="77777777" w:rsidR="006D4837" w:rsidRPr="00561444" w:rsidDel="004040FA" w:rsidRDefault="006D4837">
                              <w:pPr>
                                <w:shd w:val="clear" w:color="auto" w:fill="E7E6E6" w:themeFill="background2"/>
                                <w:rPr>
                                  <w:del w:id="1660" w:author="Zhang, Lifen" w:date="2017-03-29T17:59:00Z"/>
                                  <w:noProof/>
                                  <w:sz w:val="20"/>
                                  <w:szCs w:val="20"/>
                                  <w:rPrChange w:id="1661" w:author="Horace Sun" w:date="2017-03-29T14:19:00Z">
                                    <w:rPr>
                                      <w:del w:id="1662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1663" w:author="Zhang, Lifen" w:date="2017-04-14T11:13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1664" w:author="Horace Sun" w:date="2017-03-29T14:19:00Z">
                                <w:del w:id="1665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1666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ins>
                            </w:p>
                            <w:p w14:paraId="008B679D" w14:textId="77777777" w:rsidR="006D4837" w:rsidRPr="00561444" w:rsidDel="004040FA" w:rsidRDefault="006D4837">
                              <w:pPr>
                                <w:shd w:val="clear" w:color="auto" w:fill="E7E6E6" w:themeFill="background2"/>
                                <w:rPr>
                                  <w:del w:id="1667" w:author="Zhang, Lifen" w:date="2017-03-29T17:59:00Z"/>
                                  <w:noProof/>
                                  <w:sz w:val="20"/>
                                  <w:szCs w:val="20"/>
                                  <w:rPrChange w:id="1668" w:author="Horace Sun" w:date="2017-03-29T14:19:00Z">
                                    <w:rPr>
                                      <w:del w:id="1669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1670" w:author="Zhang, Lifen" w:date="2017-04-14T11:13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1671" w:author="Horace Sun" w:date="2017-03-29T14:19:00Z">
                                <w:del w:id="1672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1673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ins>
                            </w:p>
                            <w:p w14:paraId="7F12A80E" w14:textId="77777777" w:rsidR="006D4837" w:rsidRPr="00561444" w:rsidRDefault="006D4837">
                              <w:pPr>
                                <w:shd w:val="clear" w:color="auto" w:fill="E7E6E6" w:themeFill="background2"/>
                                <w:rPr>
                                  <w:noProof/>
                                  <w:sz w:val="20"/>
                                  <w:szCs w:val="20"/>
                                  <w:rPrChange w:id="1674" w:author="Horace Sun" w:date="2017-03-29T14:19:00Z">
                                    <w:rPr>
                                      <w:noProof/>
                                    </w:rPr>
                                  </w:rPrChange>
                                </w:rPr>
                                <w:pPrChange w:id="1675" w:author="Zhang, Lifen" w:date="2017-04-14T11:13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1676" w:author="Horace Sun" w:date="2017-03-29T14:19:00Z">
                                <w:del w:id="1677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1678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ins>
                            </w:p>
                            <w:p w14:paraId="09C62D86" w14:textId="77777777" w:rsidR="006D4837" w:rsidRPr="00561444" w:rsidDel="0054344E" w:rsidRDefault="006D4837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1679" w:author="Sun, Horace (CH01)" w:date="2017-03-28T18:22:00Z"/>
                                  <w:del w:id="1680" w:author="Horace Sun" w:date="2017-03-29T14:12:00Z"/>
                                  <w:sz w:val="20"/>
                                  <w:szCs w:val="20"/>
                                  <w:rPrChange w:id="1681" w:author="Horace Sun" w:date="2017-03-29T14:19:00Z">
                                    <w:rPr>
                                      <w:ins w:id="1682" w:author="Sun, Horace (CH01)" w:date="2017-03-28T18:22:00Z"/>
                                      <w:del w:id="1683" w:author="Horace Sun" w:date="2017-03-29T14:12:00Z"/>
                                    </w:rPr>
                                  </w:rPrChange>
                                </w:rPr>
                                <w:pPrChange w:id="1684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1685" w:author="Sun, Horace (CH01)" w:date="2017-03-28T18:22:00Z">
                                <w:del w:id="1686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1687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12CD22CF" w14:textId="77777777" w:rsidR="006D4837" w:rsidRPr="00561444" w:rsidDel="0054344E" w:rsidRDefault="006D4837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1688" w:author="Sun, Horace (CH01)" w:date="2017-03-28T18:22:00Z"/>
                                  <w:del w:id="1689" w:author="Horace Sun" w:date="2017-03-29T14:12:00Z"/>
                                  <w:sz w:val="20"/>
                                  <w:szCs w:val="20"/>
                                  <w:rPrChange w:id="1690" w:author="Horace Sun" w:date="2017-03-29T14:19:00Z">
                                    <w:rPr>
                                      <w:ins w:id="1691" w:author="Sun, Horace (CH01)" w:date="2017-03-28T18:22:00Z"/>
                                      <w:del w:id="1692" w:author="Horace Sun" w:date="2017-03-29T14:12:00Z"/>
                                    </w:rPr>
                                  </w:rPrChange>
                                </w:rPr>
                                <w:pPrChange w:id="1693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1694" w:author="Sun, Horace (CH01)" w:date="2017-03-28T18:22:00Z">
                                <w:del w:id="1695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1696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62BD0A5B" w14:textId="77777777" w:rsidR="006D4837" w:rsidRPr="00561444" w:rsidDel="0054344E" w:rsidRDefault="006D4837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1697" w:author="Sun, Horace (CH01)" w:date="2017-03-28T18:22:00Z"/>
                                  <w:del w:id="1698" w:author="Horace Sun" w:date="2017-03-29T14:12:00Z"/>
                                  <w:sz w:val="20"/>
                                  <w:szCs w:val="20"/>
                                  <w:rPrChange w:id="1699" w:author="Horace Sun" w:date="2017-03-29T14:19:00Z">
                                    <w:rPr>
                                      <w:ins w:id="1700" w:author="Sun, Horace (CH01)" w:date="2017-03-28T18:22:00Z"/>
                                      <w:del w:id="1701" w:author="Horace Sun" w:date="2017-03-29T14:12:00Z"/>
                                    </w:rPr>
                                  </w:rPrChange>
                                </w:rPr>
                                <w:pPrChange w:id="1702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1703" w:author="Sun, Horace (CH01)" w:date="2017-03-28T18:22:00Z">
                                <w:del w:id="1704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1705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094336E1" w14:textId="77777777" w:rsidR="006D4837" w:rsidRPr="00561444" w:rsidDel="0054344E" w:rsidRDefault="006D4837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1706" w:author="Sun, Horace (CH01)" w:date="2017-03-28T18:22:00Z"/>
                                  <w:del w:id="1707" w:author="Horace Sun" w:date="2017-03-29T14:12:00Z"/>
                                  <w:sz w:val="20"/>
                                  <w:szCs w:val="20"/>
                                  <w:rPrChange w:id="1708" w:author="Horace Sun" w:date="2017-03-29T14:19:00Z">
                                    <w:rPr>
                                      <w:ins w:id="1709" w:author="Sun, Horace (CH01)" w:date="2017-03-28T18:22:00Z"/>
                                      <w:del w:id="1710" w:author="Horace Sun" w:date="2017-03-29T14:12:00Z"/>
                                    </w:rPr>
                                  </w:rPrChange>
                                </w:rPr>
                                <w:pPrChange w:id="1711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1712" w:author="Sun, Horace (CH01)" w:date="2017-03-28T18:22:00Z">
                                <w:del w:id="1713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1714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729D05D7" w14:textId="77777777" w:rsidR="006D4837" w:rsidRPr="00561444" w:rsidDel="0054344E" w:rsidRDefault="006D4837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1715" w:author="Sun, Horace (CH01)" w:date="2017-03-28T18:23:00Z"/>
                                  <w:del w:id="1716" w:author="Horace Sun" w:date="2017-03-29T14:12:00Z"/>
                                  <w:sz w:val="20"/>
                                  <w:szCs w:val="20"/>
                                  <w:rPrChange w:id="1717" w:author="Horace Sun" w:date="2017-03-29T14:19:00Z">
                                    <w:rPr>
                                      <w:ins w:id="1718" w:author="Sun, Horace (CH01)" w:date="2017-03-28T18:23:00Z"/>
                                      <w:del w:id="1719" w:author="Horace Sun" w:date="2017-03-29T14:12:00Z"/>
                                    </w:rPr>
                                  </w:rPrChange>
                                </w:rPr>
                                <w:pPrChange w:id="1720" w:author="Horace Sun" w:date="2017-03-29T14:20:00Z">
                                  <w:pPr/>
                                </w:pPrChange>
                              </w:pPr>
                              <w:ins w:id="1721" w:author="Sun, Horace (CH01)" w:date="2017-03-28T18:22:00Z">
                                <w:del w:id="1722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1723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0CF5FA7A" w14:textId="77777777" w:rsidR="006D4837" w:rsidRPr="00561444" w:rsidRDefault="006D4837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szCs w:val="20"/>
                                  <w:rPrChange w:id="1724" w:author="Horace Sun" w:date="2017-03-29T14:19:00Z">
                                    <w:rPr/>
                                  </w:rPrChange>
                                </w:rPr>
                                <w:pPrChange w:id="1725" w:author="Horace Sun" w:date="2017-03-29T14:20:00Z">
                                  <w:pPr/>
                                </w:pPrChange>
                              </w:pPr>
                              <w:ins w:id="1726" w:author="Sun, Horace (CH01)" w:date="2017-03-28T18:22:00Z">
                                <w:del w:id="1727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1728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A5F286B" id="_x0000_s1027" type="#_x0000_t202" style="position:absolute;left:0;text-align:left;margin-left:379.6pt;margin-top:35.8pt;width:430.8pt;height:181.8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">
                  <v:textbox>
                    <w:txbxContent>
                      <w:p w14:paraId="4E1C0FD2" w14:textId="77777777" w:rsidR="006D4837" w:rsidRPr="006D4837" w:rsidRDefault="006D4837">
                        <w:pPr>
                          <w:shd w:val="clear" w:color="auto" w:fill="E7E6E6" w:themeFill="background2"/>
                          <w:rPr>
                            <w:ins w:id="1729" w:author="Zhang, Lifen" w:date="2017-04-14T11:08:00Z"/>
                            <w:noProof/>
                            <w:sz w:val="20"/>
                            <w:szCs w:val="20"/>
                            <w:rPrChange w:id="1730" w:author="Zhang, Lifen" w:date="2017-04-14T11:08:00Z">
                              <w:rPr>
                                <w:ins w:id="1731" w:author="Zhang, Lifen" w:date="2017-04-14T11:08:00Z"/>
                              </w:rPr>
                            </w:rPrChange>
                          </w:rPr>
                          <w:pPrChange w:id="1732" w:author="Zhang, Lifen" w:date="2017-04-14T11:08:00Z">
                            <w:pPr>
                              <w:ind w:firstLine="360"/>
                            </w:pPr>
                          </w:pPrChange>
                        </w:pPr>
                        <w:ins w:id="1733" w:author="Zhang, Lifen" w:date="2017-04-14T11:08:00Z">
                          <w:r w:rsidRPr="006D4837">
                            <w:rPr>
                              <w:noProof/>
                              <w:sz w:val="20"/>
                              <w:szCs w:val="20"/>
                              <w:rPrChange w:id="1734" w:author="Zhang, Lifen" w:date="2017-04-14T11:08:00Z">
                                <w:rPr/>
                              </w:rPrChange>
                            </w:rPr>
                            <w:t>$vmsPath="D:\Packages"</w:t>
                          </w:r>
                        </w:ins>
                      </w:p>
                      <w:p w14:paraId="2597C6A1" w14:textId="77777777" w:rsidR="006D4837" w:rsidRPr="006D4837" w:rsidRDefault="006D4837">
                        <w:pPr>
                          <w:shd w:val="clear" w:color="auto" w:fill="E7E6E6" w:themeFill="background2"/>
                          <w:rPr>
                            <w:ins w:id="1735" w:author="Zhang, Lifen" w:date="2017-04-14T11:08:00Z"/>
                            <w:noProof/>
                            <w:sz w:val="20"/>
                            <w:szCs w:val="20"/>
                            <w:rPrChange w:id="1736" w:author="Zhang, Lifen" w:date="2017-04-14T11:08:00Z">
                              <w:rPr>
                                <w:ins w:id="1737" w:author="Zhang, Lifen" w:date="2017-04-14T11:08:00Z"/>
                              </w:rPr>
                            </w:rPrChange>
                          </w:rPr>
                          <w:pPrChange w:id="1738" w:author="Zhang, Lifen" w:date="2017-04-14T11:08:00Z">
                            <w:pPr>
                              <w:ind w:firstLine="360"/>
                            </w:pPr>
                          </w:pPrChange>
                        </w:pPr>
                        <w:ins w:id="1739" w:author="Zhang, Lifen" w:date="2017-04-14T11:08:00Z">
                          <w:r w:rsidRPr="006D4837">
                            <w:rPr>
                              <w:noProof/>
                              <w:sz w:val="20"/>
                              <w:szCs w:val="20"/>
                              <w:rPrChange w:id="1740" w:author="Zhang, Lifen" w:date="2017-04-14T11:08:00Z">
                                <w:rPr/>
                              </w:rPrChange>
                            </w:rPr>
                            <w:t>$vmsPrefix="BPS-R200-"</w:t>
                          </w:r>
                        </w:ins>
                      </w:p>
                      <w:p w14:paraId="4AABD213" w14:textId="5250C97B" w:rsidR="006D4837" w:rsidRPr="006D4837" w:rsidRDefault="00C9403D">
                        <w:pPr>
                          <w:shd w:val="clear" w:color="auto" w:fill="E7E6E6" w:themeFill="background2"/>
                          <w:rPr>
                            <w:ins w:id="1741" w:author="Zhang, Lifen" w:date="2017-04-14T11:08:00Z"/>
                            <w:noProof/>
                            <w:sz w:val="20"/>
                            <w:szCs w:val="20"/>
                            <w:rPrChange w:id="1742" w:author="Zhang, Lifen" w:date="2017-04-14T11:08:00Z">
                              <w:rPr>
                                <w:ins w:id="1743" w:author="Zhang, Lifen" w:date="2017-04-14T11:08:00Z"/>
                              </w:rPr>
                            </w:rPrChange>
                          </w:rPr>
                          <w:pPrChange w:id="1744" w:author="Zhang, Lifen" w:date="2017-04-14T11:08:00Z">
                            <w:pPr>
                              <w:ind w:firstLine="360"/>
                            </w:pPr>
                          </w:pPrChange>
                        </w:pPr>
                        <w:ins w:id="1745" w:author="Zhang, Lifen" w:date="2017-04-14T11:08:00Z">
                          <w:r w:rsidRPr="00CE3912">
                            <w:rPr>
                              <w:noProof/>
                              <w:sz w:val="20"/>
                              <w:szCs w:val="20"/>
                            </w:rPr>
                            <w:t>$vms</w:t>
                          </w:r>
                          <w:r w:rsidR="006D4837" w:rsidRPr="006D4837">
                            <w:rPr>
                              <w:noProof/>
                              <w:sz w:val="20"/>
                              <w:szCs w:val="20"/>
                              <w:rPrChange w:id="1746" w:author="Zhang, Lifen" w:date="2017-04-14T11:08:00Z">
                                <w:rPr/>
                              </w:rPrChange>
                            </w:rPr>
                            <w:t>="NginX","Platform","Cassandra","PostgreSQL","Redis","StaticResource","DynamicResource","UserManagement"</w:t>
                          </w:r>
                        </w:ins>
                      </w:p>
                      <w:p w14:paraId="3CA6F699" w14:textId="77777777" w:rsidR="006D4837" w:rsidRPr="006D4837" w:rsidRDefault="006D4837">
                        <w:pPr>
                          <w:shd w:val="clear" w:color="auto" w:fill="E7E6E6" w:themeFill="background2"/>
                          <w:rPr>
                            <w:ins w:id="1747" w:author="Zhang, Lifen" w:date="2017-04-14T11:08:00Z"/>
                            <w:noProof/>
                            <w:sz w:val="20"/>
                            <w:szCs w:val="20"/>
                            <w:rPrChange w:id="1748" w:author="Zhang, Lifen" w:date="2017-04-14T11:08:00Z">
                              <w:rPr>
                                <w:ins w:id="1749" w:author="Zhang, Lifen" w:date="2017-04-14T11:08:00Z"/>
                              </w:rPr>
                            </w:rPrChange>
                          </w:rPr>
                          <w:pPrChange w:id="1750" w:author="Zhang, Lifen" w:date="2017-04-14T11:08:00Z">
                            <w:pPr>
                              <w:ind w:firstLine="360"/>
                            </w:pPr>
                          </w:pPrChange>
                        </w:pPr>
                        <w:ins w:id="1751" w:author="Zhang, Lifen" w:date="2017-04-14T11:08:00Z">
                          <w:r w:rsidRPr="006D4837">
                            <w:rPr>
                              <w:noProof/>
                              <w:sz w:val="20"/>
                              <w:szCs w:val="20"/>
                              <w:rPrChange w:id="1752" w:author="Zhang, Lifen" w:date="2017-04-14T11:08:00Z">
                                <w:rPr/>
                              </w:rPrChange>
                            </w:rPr>
                            <w:t>foreach ($vm in $vms)</w:t>
                          </w:r>
                        </w:ins>
                      </w:p>
                      <w:p w14:paraId="6C4F214C" w14:textId="77777777" w:rsidR="006D4837" w:rsidRPr="006D4837" w:rsidRDefault="006D4837">
                        <w:pPr>
                          <w:shd w:val="clear" w:color="auto" w:fill="E7E6E6" w:themeFill="background2"/>
                          <w:rPr>
                            <w:ins w:id="1753" w:author="Zhang, Lifen" w:date="2017-04-14T11:08:00Z"/>
                            <w:noProof/>
                            <w:sz w:val="20"/>
                            <w:szCs w:val="20"/>
                            <w:rPrChange w:id="1754" w:author="Zhang, Lifen" w:date="2017-04-14T11:08:00Z">
                              <w:rPr>
                                <w:ins w:id="1755" w:author="Zhang, Lifen" w:date="2017-04-14T11:08:00Z"/>
                              </w:rPr>
                            </w:rPrChange>
                          </w:rPr>
                          <w:pPrChange w:id="1756" w:author="Zhang, Lifen" w:date="2017-04-14T11:08:00Z">
                            <w:pPr>
                              <w:ind w:firstLine="360"/>
                            </w:pPr>
                          </w:pPrChange>
                        </w:pPr>
                        <w:ins w:id="1757" w:author="Zhang, Lifen" w:date="2017-04-14T11:08:00Z">
                          <w:r w:rsidRPr="006D4837">
                            <w:rPr>
                              <w:noProof/>
                              <w:sz w:val="20"/>
                              <w:szCs w:val="20"/>
                              <w:rPrChange w:id="1758" w:author="Zhang, Lifen" w:date="2017-04-14T11:08:00Z">
                                <w:rPr/>
                              </w:rPrChange>
                            </w:rPr>
                            <w:t>{</w:t>
                          </w:r>
                        </w:ins>
                      </w:p>
                      <w:p w14:paraId="32BD5905" w14:textId="77777777" w:rsidR="006D4837" w:rsidRPr="006D4837" w:rsidRDefault="006D4837">
                        <w:pPr>
                          <w:shd w:val="clear" w:color="auto" w:fill="E7E6E6" w:themeFill="background2"/>
                          <w:rPr>
                            <w:ins w:id="1759" w:author="Zhang, Lifen" w:date="2017-04-14T11:08:00Z"/>
                            <w:noProof/>
                            <w:sz w:val="20"/>
                            <w:szCs w:val="20"/>
                            <w:rPrChange w:id="1760" w:author="Zhang, Lifen" w:date="2017-04-14T11:08:00Z">
                              <w:rPr>
                                <w:ins w:id="1761" w:author="Zhang, Lifen" w:date="2017-04-14T11:08:00Z"/>
                              </w:rPr>
                            </w:rPrChange>
                          </w:rPr>
                          <w:pPrChange w:id="1762" w:author="Zhang, Lifen" w:date="2017-04-14T11:08:00Z">
                            <w:pPr>
                              <w:ind w:firstLine="360"/>
                            </w:pPr>
                          </w:pPrChange>
                        </w:pPr>
                        <w:ins w:id="1763" w:author="Zhang, Lifen" w:date="2017-04-14T11:08:00Z">
                          <w:r w:rsidRPr="006D4837">
                            <w:rPr>
                              <w:noProof/>
                              <w:sz w:val="20"/>
                              <w:szCs w:val="20"/>
                              <w:rPrChange w:id="1764" w:author="Zhang, Lifen" w:date="2017-04-14T11:08:00Z">
                                <w:rPr/>
                              </w:rPrChange>
                            </w:rPr>
                            <w:t xml:space="preserve">   $vmname=$vmsPrefix+$vm   </w:t>
                          </w:r>
                        </w:ins>
                      </w:p>
                      <w:p w14:paraId="250CEAC3" w14:textId="77777777" w:rsidR="006D4837" w:rsidRDefault="006D4837">
                        <w:pPr>
                          <w:shd w:val="clear" w:color="auto" w:fill="E7E6E6" w:themeFill="background2"/>
                          <w:rPr>
                            <w:ins w:id="1765" w:author="Zhang, Lifen" w:date="2017-04-14T11:14:00Z"/>
                            <w:noProof/>
                            <w:sz w:val="20"/>
                            <w:szCs w:val="20"/>
                          </w:rPr>
                          <w:pPrChange w:id="1766" w:author="Zhang, Lifen" w:date="2017-04-14T11:08:00Z">
                            <w:pPr>
                              <w:ind w:firstLine="360"/>
                            </w:pPr>
                          </w:pPrChange>
                        </w:pPr>
                        <w:ins w:id="1767" w:author="Zhang, Lifen" w:date="2017-04-14T11:08:00Z">
                          <w:r w:rsidRPr="006D4837">
                            <w:rPr>
                              <w:noProof/>
                              <w:sz w:val="20"/>
                              <w:szCs w:val="20"/>
                              <w:rPrChange w:id="1768" w:author="Zhang, Lifen" w:date="2017-04-14T11:08:00Z">
                                <w:rPr/>
                              </w:rPrChange>
                            </w:rPr>
                            <w:t xml:space="preserve">   Start-VM -Name $vmname</w:t>
                          </w:r>
                        </w:ins>
                      </w:p>
                      <w:p w14:paraId="3BD74324" w14:textId="18AA0F58" w:rsidR="003F5942" w:rsidRPr="006D4837" w:rsidRDefault="003F5942">
                        <w:pPr>
                          <w:shd w:val="clear" w:color="auto" w:fill="E7E6E6" w:themeFill="background2"/>
                          <w:rPr>
                            <w:ins w:id="1769" w:author="Zhang, Lifen" w:date="2017-04-14T11:08:00Z"/>
                            <w:noProof/>
                            <w:sz w:val="20"/>
                            <w:szCs w:val="20"/>
                            <w:rPrChange w:id="1770" w:author="Zhang, Lifen" w:date="2017-04-14T11:08:00Z">
                              <w:rPr>
                                <w:ins w:id="1771" w:author="Zhang, Lifen" w:date="2017-04-14T11:08:00Z"/>
                              </w:rPr>
                            </w:rPrChange>
                          </w:rPr>
                          <w:pPrChange w:id="1772" w:author="Zhang, Lifen" w:date="2017-04-14T11:08:00Z">
                            <w:pPr>
                              <w:ind w:firstLine="360"/>
                            </w:pPr>
                          </w:pPrChange>
                        </w:pPr>
                        <w:ins w:id="1773" w:author="Zhang, Lifen" w:date="2017-04-14T11:14:00Z"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t>}</w:t>
                          </w:r>
                        </w:ins>
                      </w:p>
                      <w:p w14:paraId="46B3DB5D" w14:textId="5B53BF27" w:rsidR="006D4837" w:rsidRPr="00561444" w:rsidDel="004040FA" w:rsidRDefault="006D4837">
                        <w:pPr>
                          <w:shd w:val="clear" w:color="auto" w:fill="E7E6E6" w:themeFill="background2"/>
                          <w:rPr>
                            <w:del w:id="1774" w:author="Zhang, Lifen" w:date="2017-03-29T17:59:00Z"/>
                            <w:noProof/>
                            <w:sz w:val="20"/>
                            <w:szCs w:val="20"/>
                            <w:rPrChange w:id="1775" w:author="Horace Sun" w:date="2017-03-29T14:19:00Z">
                              <w:rPr>
                                <w:del w:id="1776" w:author="Zhang, Lifen" w:date="2017-03-29T17:59:00Z"/>
                                <w:noProof/>
                              </w:rPr>
                            </w:rPrChange>
                          </w:rPr>
                          <w:pPrChange w:id="1777" w:author="Zhang, Lifen" w:date="2017-04-14T11:13:00Z">
                            <w:pPr>
                              <w:pStyle w:val="ListParagraph"/>
                            </w:pPr>
                          </w:pPrChange>
                        </w:pPr>
                        <w:ins w:id="1778" w:author="Zhang, Lifen" w:date="2017-04-14T11:08:00Z">
                          <w:r w:rsidRPr="006D4837">
                            <w:rPr>
                              <w:noProof/>
                              <w:sz w:val="20"/>
                              <w:szCs w:val="20"/>
                              <w:rPrChange w:id="1779" w:author="Zhang, Lifen" w:date="2017-04-14T11:08:00Z">
                                <w:rPr/>
                              </w:rPrChange>
                            </w:rPr>
                            <w:t>}</w:t>
                          </w:r>
                        </w:ins>
                        <w:ins w:id="1780" w:author="Horace Sun" w:date="2017-03-29T14:19:00Z">
                          <w:del w:id="1781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1782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ins>
                      </w:p>
                      <w:p w14:paraId="7CF358FF" w14:textId="77777777" w:rsidR="006D4837" w:rsidRPr="00561444" w:rsidDel="004040FA" w:rsidRDefault="006D4837">
                        <w:pPr>
                          <w:shd w:val="clear" w:color="auto" w:fill="E7E6E6" w:themeFill="background2"/>
                          <w:rPr>
                            <w:del w:id="1783" w:author="Zhang, Lifen" w:date="2017-03-29T17:59:00Z"/>
                            <w:noProof/>
                            <w:sz w:val="20"/>
                            <w:szCs w:val="20"/>
                            <w:rPrChange w:id="1784" w:author="Horace Sun" w:date="2017-03-29T14:19:00Z">
                              <w:rPr>
                                <w:del w:id="1785" w:author="Zhang, Lifen" w:date="2017-03-29T17:59:00Z"/>
                                <w:noProof/>
                              </w:rPr>
                            </w:rPrChange>
                          </w:rPr>
                          <w:pPrChange w:id="1786" w:author="Zhang, Lifen" w:date="2017-04-14T11:13:00Z">
                            <w:pPr>
                              <w:pStyle w:val="ListParagraph"/>
                            </w:pPr>
                          </w:pPrChange>
                        </w:pPr>
                        <w:ins w:id="1787" w:author="Horace Sun" w:date="2017-03-29T14:19:00Z">
                          <w:del w:id="1788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1789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ins>
                      </w:p>
                      <w:p w14:paraId="1EAA2327" w14:textId="77777777" w:rsidR="006D4837" w:rsidRPr="00561444" w:rsidDel="004040FA" w:rsidRDefault="006D4837">
                        <w:pPr>
                          <w:shd w:val="clear" w:color="auto" w:fill="E7E6E6" w:themeFill="background2"/>
                          <w:rPr>
                            <w:del w:id="1790" w:author="Zhang, Lifen" w:date="2017-03-29T17:59:00Z"/>
                            <w:noProof/>
                            <w:sz w:val="20"/>
                            <w:szCs w:val="20"/>
                            <w:rPrChange w:id="1791" w:author="Horace Sun" w:date="2017-03-29T14:19:00Z">
                              <w:rPr>
                                <w:del w:id="1792" w:author="Zhang, Lifen" w:date="2017-03-29T17:59:00Z"/>
                                <w:noProof/>
                              </w:rPr>
                            </w:rPrChange>
                          </w:rPr>
                          <w:pPrChange w:id="1793" w:author="Zhang, Lifen" w:date="2017-04-14T11:13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00135408" w14:textId="77777777" w:rsidR="006D4837" w:rsidRPr="00561444" w:rsidDel="004040FA" w:rsidRDefault="006D4837">
                        <w:pPr>
                          <w:shd w:val="clear" w:color="auto" w:fill="E7E6E6" w:themeFill="background2"/>
                          <w:rPr>
                            <w:del w:id="1794" w:author="Zhang, Lifen" w:date="2017-03-29T17:59:00Z"/>
                            <w:noProof/>
                            <w:sz w:val="20"/>
                            <w:szCs w:val="20"/>
                            <w:rPrChange w:id="1795" w:author="Horace Sun" w:date="2017-03-29T14:19:00Z">
                              <w:rPr>
                                <w:del w:id="1796" w:author="Zhang, Lifen" w:date="2017-03-29T17:59:00Z"/>
                                <w:noProof/>
                              </w:rPr>
                            </w:rPrChange>
                          </w:rPr>
                          <w:pPrChange w:id="1797" w:author="Zhang, Lifen" w:date="2017-04-14T11:13:00Z">
                            <w:pPr>
                              <w:pStyle w:val="ListParagraph"/>
                            </w:pPr>
                          </w:pPrChange>
                        </w:pPr>
                        <w:ins w:id="1798" w:author="Horace Sun" w:date="2017-03-29T14:19:00Z">
                          <w:del w:id="1799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1800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ins>
                      </w:p>
                      <w:p w14:paraId="008B679D" w14:textId="77777777" w:rsidR="006D4837" w:rsidRPr="00561444" w:rsidDel="004040FA" w:rsidRDefault="006D4837">
                        <w:pPr>
                          <w:shd w:val="clear" w:color="auto" w:fill="E7E6E6" w:themeFill="background2"/>
                          <w:rPr>
                            <w:del w:id="1801" w:author="Zhang, Lifen" w:date="2017-03-29T17:59:00Z"/>
                            <w:noProof/>
                            <w:sz w:val="20"/>
                            <w:szCs w:val="20"/>
                            <w:rPrChange w:id="1802" w:author="Horace Sun" w:date="2017-03-29T14:19:00Z">
                              <w:rPr>
                                <w:del w:id="1803" w:author="Zhang, Lifen" w:date="2017-03-29T17:59:00Z"/>
                                <w:noProof/>
                              </w:rPr>
                            </w:rPrChange>
                          </w:rPr>
                          <w:pPrChange w:id="1804" w:author="Zhang, Lifen" w:date="2017-04-14T11:13:00Z">
                            <w:pPr>
                              <w:pStyle w:val="ListParagraph"/>
                            </w:pPr>
                          </w:pPrChange>
                        </w:pPr>
                        <w:ins w:id="1805" w:author="Horace Sun" w:date="2017-03-29T14:19:00Z">
                          <w:del w:id="1806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1807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ins>
                      </w:p>
                      <w:p w14:paraId="7F12A80E" w14:textId="77777777" w:rsidR="006D4837" w:rsidRPr="00561444" w:rsidRDefault="006D4837">
                        <w:pPr>
                          <w:shd w:val="clear" w:color="auto" w:fill="E7E6E6" w:themeFill="background2"/>
                          <w:rPr>
                            <w:noProof/>
                            <w:sz w:val="20"/>
                            <w:szCs w:val="20"/>
                            <w:rPrChange w:id="1808" w:author="Horace Sun" w:date="2017-03-29T14:19:00Z">
                              <w:rPr>
                                <w:noProof/>
                              </w:rPr>
                            </w:rPrChange>
                          </w:rPr>
                          <w:pPrChange w:id="1809" w:author="Zhang, Lifen" w:date="2017-04-14T11:13:00Z">
                            <w:pPr>
                              <w:pStyle w:val="ListParagraph"/>
                            </w:pPr>
                          </w:pPrChange>
                        </w:pPr>
                        <w:ins w:id="1810" w:author="Horace Sun" w:date="2017-03-29T14:19:00Z">
                          <w:del w:id="1811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1812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ins>
                      </w:p>
                      <w:p w14:paraId="09C62D86" w14:textId="77777777" w:rsidR="006D4837" w:rsidRPr="00561444" w:rsidDel="0054344E" w:rsidRDefault="006D4837">
                        <w:pPr>
                          <w:shd w:val="clear" w:color="auto" w:fill="E7E6E6" w:themeFill="background2"/>
                          <w:ind w:firstLine="360"/>
                          <w:rPr>
                            <w:ins w:id="1813" w:author="Sun, Horace (CH01)" w:date="2017-03-28T18:22:00Z"/>
                            <w:del w:id="1814" w:author="Horace Sun" w:date="2017-03-29T14:12:00Z"/>
                            <w:sz w:val="20"/>
                            <w:szCs w:val="20"/>
                            <w:rPrChange w:id="1815" w:author="Horace Sun" w:date="2017-03-29T14:19:00Z">
                              <w:rPr>
                                <w:ins w:id="1816" w:author="Sun, Horace (CH01)" w:date="2017-03-28T18:22:00Z"/>
                                <w:del w:id="1817" w:author="Horace Sun" w:date="2017-03-29T14:12:00Z"/>
                              </w:rPr>
                            </w:rPrChange>
                          </w:rPr>
                          <w:pPrChange w:id="1818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1819" w:author="Sun, Horace (CH01)" w:date="2017-03-28T18:22:00Z">
                          <w:del w:id="1820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1821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12CD22CF" w14:textId="77777777" w:rsidR="006D4837" w:rsidRPr="00561444" w:rsidDel="0054344E" w:rsidRDefault="006D4837">
                        <w:pPr>
                          <w:shd w:val="clear" w:color="auto" w:fill="E7E6E6" w:themeFill="background2"/>
                          <w:ind w:firstLine="360"/>
                          <w:rPr>
                            <w:ins w:id="1822" w:author="Sun, Horace (CH01)" w:date="2017-03-28T18:22:00Z"/>
                            <w:del w:id="1823" w:author="Horace Sun" w:date="2017-03-29T14:12:00Z"/>
                            <w:sz w:val="20"/>
                            <w:szCs w:val="20"/>
                            <w:rPrChange w:id="1824" w:author="Horace Sun" w:date="2017-03-29T14:19:00Z">
                              <w:rPr>
                                <w:ins w:id="1825" w:author="Sun, Horace (CH01)" w:date="2017-03-28T18:22:00Z"/>
                                <w:del w:id="1826" w:author="Horace Sun" w:date="2017-03-29T14:12:00Z"/>
                              </w:rPr>
                            </w:rPrChange>
                          </w:rPr>
                          <w:pPrChange w:id="1827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1828" w:author="Sun, Horace (CH01)" w:date="2017-03-28T18:22:00Z">
                          <w:del w:id="1829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1830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62BD0A5B" w14:textId="77777777" w:rsidR="006D4837" w:rsidRPr="00561444" w:rsidDel="0054344E" w:rsidRDefault="006D4837">
                        <w:pPr>
                          <w:shd w:val="clear" w:color="auto" w:fill="E7E6E6" w:themeFill="background2"/>
                          <w:ind w:firstLine="360"/>
                          <w:rPr>
                            <w:ins w:id="1831" w:author="Sun, Horace (CH01)" w:date="2017-03-28T18:22:00Z"/>
                            <w:del w:id="1832" w:author="Horace Sun" w:date="2017-03-29T14:12:00Z"/>
                            <w:sz w:val="20"/>
                            <w:szCs w:val="20"/>
                            <w:rPrChange w:id="1833" w:author="Horace Sun" w:date="2017-03-29T14:19:00Z">
                              <w:rPr>
                                <w:ins w:id="1834" w:author="Sun, Horace (CH01)" w:date="2017-03-28T18:22:00Z"/>
                                <w:del w:id="1835" w:author="Horace Sun" w:date="2017-03-29T14:12:00Z"/>
                              </w:rPr>
                            </w:rPrChange>
                          </w:rPr>
                          <w:pPrChange w:id="1836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1837" w:author="Sun, Horace (CH01)" w:date="2017-03-28T18:22:00Z">
                          <w:del w:id="1838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1839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094336E1" w14:textId="77777777" w:rsidR="006D4837" w:rsidRPr="00561444" w:rsidDel="0054344E" w:rsidRDefault="006D4837">
                        <w:pPr>
                          <w:shd w:val="clear" w:color="auto" w:fill="E7E6E6" w:themeFill="background2"/>
                          <w:ind w:firstLine="360"/>
                          <w:rPr>
                            <w:ins w:id="1840" w:author="Sun, Horace (CH01)" w:date="2017-03-28T18:22:00Z"/>
                            <w:del w:id="1841" w:author="Horace Sun" w:date="2017-03-29T14:12:00Z"/>
                            <w:sz w:val="20"/>
                            <w:szCs w:val="20"/>
                            <w:rPrChange w:id="1842" w:author="Horace Sun" w:date="2017-03-29T14:19:00Z">
                              <w:rPr>
                                <w:ins w:id="1843" w:author="Sun, Horace (CH01)" w:date="2017-03-28T18:22:00Z"/>
                                <w:del w:id="1844" w:author="Horace Sun" w:date="2017-03-29T14:12:00Z"/>
                              </w:rPr>
                            </w:rPrChange>
                          </w:rPr>
                          <w:pPrChange w:id="1845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1846" w:author="Sun, Horace (CH01)" w:date="2017-03-28T18:22:00Z">
                          <w:del w:id="1847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1848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729D05D7" w14:textId="77777777" w:rsidR="006D4837" w:rsidRPr="00561444" w:rsidDel="0054344E" w:rsidRDefault="006D4837">
                        <w:pPr>
                          <w:shd w:val="clear" w:color="auto" w:fill="E7E6E6" w:themeFill="background2"/>
                          <w:ind w:firstLine="360"/>
                          <w:rPr>
                            <w:ins w:id="1849" w:author="Sun, Horace (CH01)" w:date="2017-03-28T18:23:00Z"/>
                            <w:del w:id="1850" w:author="Horace Sun" w:date="2017-03-29T14:12:00Z"/>
                            <w:sz w:val="20"/>
                            <w:szCs w:val="20"/>
                            <w:rPrChange w:id="1851" w:author="Horace Sun" w:date="2017-03-29T14:19:00Z">
                              <w:rPr>
                                <w:ins w:id="1852" w:author="Sun, Horace (CH01)" w:date="2017-03-28T18:23:00Z"/>
                                <w:del w:id="1853" w:author="Horace Sun" w:date="2017-03-29T14:12:00Z"/>
                              </w:rPr>
                            </w:rPrChange>
                          </w:rPr>
                          <w:pPrChange w:id="1854" w:author="Horace Sun" w:date="2017-03-29T14:20:00Z">
                            <w:pPr/>
                          </w:pPrChange>
                        </w:pPr>
                        <w:ins w:id="1855" w:author="Sun, Horace (CH01)" w:date="2017-03-28T18:22:00Z">
                          <w:del w:id="1856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1857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0CF5FA7A" w14:textId="77777777" w:rsidR="006D4837" w:rsidRPr="00561444" w:rsidRDefault="006D4837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szCs w:val="20"/>
                            <w:rPrChange w:id="1858" w:author="Horace Sun" w:date="2017-03-29T14:19:00Z">
                              <w:rPr/>
                            </w:rPrChange>
                          </w:rPr>
                          <w:pPrChange w:id="1859" w:author="Horace Sun" w:date="2017-03-29T14:20:00Z">
                            <w:pPr/>
                          </w:pPrChange>
                        </w:pPr>
                        <w:ins w:id="1860" w:author="Sun, Horace (CH01)" w:date="2017-03-28T18:22:00Z">
                          <w:del w:id="1861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1862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</w:ins>
      <w:ins w:id="1863" w:author="Zhang, Lifen" w:date="2017-04-14T11:10:00Z">
        <w:r w:rsidR="00BB359A">
          <w:rPr>
            <w:rFonts w:hint="eastAsia"/>
          </w:rPr>
          <w:t>打开</w:t>
        </w:r>
        <w:r w:rsidR="00BB359A">
          <w:rPr>
            <w:rFonts w:hint="eastAsia"/>
          </w:rPr>
          <w:t>powershell</w:t>
        </w:r>
      </w:ins>
      <w:ins w:id="1864" w:author="Zhang, Lifen" w:date="2017-04-14T11:11:00Z">
        <w:r w:rsidR="00BB359A">
          <w:rPr>
            <w:rFonts w:hint="eastAsia"/>
          </w:rPr>
          <w:t>，</w:t>
        </w:r>
      </w:ins>
      <w:ins w:id="1865" w:author="Zhao, Helen" w:date="2017-04-12T14:14:00Z">
        <w:del w:id="1866" w:author="Zhang, Lifen" w:date="2017-04-14T11:01:00Z">
          <w:r w:rsidR="00E744B0" w:rsidDel="006D4837">
            <w:rPr>
              <w:rFonts w:hint="eastAsia"/>
            </w:rPr>
            <w:delText>逐个双击</w:delText>
          </w:r>
          <w:r w:rsidR="00E744B0" w:rsidDel="006D4837">
            <w:rPr>
              <w:rFonts w:hint="eastAsia"/>
            </w:rPr>
            <w:delText>8</w:delText>
          </w:r>
          <w:r w:rsidR="00E744B0" w:rsidDel="006D4837">
            <w:rPr>
              <w:rFonts w:hint="eastAsia"/>
            </w:rPr>
            <w:delText>个虚拟机，</w:delText>
          </w:r>
        </w:del>
      </w:ins>
      <w:ins w:id="1867" w:author="Zhao, Helen" w:date="2017-04-12T16:36:00Z">
        <w:del w:id="1868" w:author="Zhang, Lifen" w:date="2017-04-14T11:01:00Z">
          <w:r w:rsidR="0075327C" w:rsidDel="006D4837">
            <w:rPr>
              <w:rFonts w:hint="eastAsia"/>
            </w:rPr>
            <w:delText>并启动虚拟机后</w:delText>
          </w:r>
        </w:del>
      </w:ins>
      <w:ins w:id="1869" w:author="Zhao, Helen" w:date="2017-04-12T14:14:00Z">
        <w:del w:id="1870" w:author="Zhang, Lifen" w:date="2017-04-14T11:01:00Z">
          <w:r w:rsidR="00E744B0" w:rsidDel="006D4837">
            <w:rPr>
              <w:rFonts w:hint="eastAsia"/>
            </w:rPr>
            <w:delText>依次按照以下步骤</w:delText>
          </w:r>
          <w:r w:rsidR="00E744B0" w:rsidDel="006D4837">
            <w:rPr>
              <w:rFonts w:hint="eastAsia"/>
            </w:rPr>
            <w:delText xml:space="preserve"> </w:delText>
          </w:r>
          <w:r w:rsidR="00E744B0" w:rsidDel="006D4837">
            <w:rPr>
              <w:rFonts w:hint="eastAsia"/>
            </w:rPr>
            <w:delText>来</w:delText>
          </w:r>
        </w:del>
      </w:ins>
      <w:ins w:id="1871" w:author="Zhao, Helen" w:date="2017-04-12T14:15:00Z">
        <w:del w:id="1872" w:author="Zhang, Lifen" w:date="2017-04-14T11:01:00Z">
          <w:r w:rsidR="00E744B0" w:rsidDel="006D4837">
            <w:rPr>
              <w:rFonts w:hint="eastAsia"/>
            </w:rPr>
            <w:delText>完成启动服务器的步骤：</w:delText>
          </w:r>
        </w:del>
      </w:ins>
      <w:ins w:id="1873" w:author="Zhang, Lifen" w:date="2017-04-14T11:01:00Z">
        <w:r w:rsidR="006D4837">
          <w:rPr>
            <w:rFonts w:hint="eastAsia"/>
          </w:rPr>
          <w:t>使用以下命令，批量启动</w:t>
        </w:r>
        <w:r w:rsidR="006D4837">
          <w:rPr>
            <w:rFonts w:hint="eastAsia"/>
          </w:rPr>
          <w:t>8</w:t>
        </w:r>
        <w:r w:rsidR="006D4837">
          <w:rPr>
            <w:rFonts w:hint="eastAsia"/>
          </w:rPr>
          <w:t>台虚拟机</w:t>
        </w:r>
        <w:r w:rsidR="006D4837">
          <w:rPr>
            <w:rFonts w:hint="eastAsia"/>
          </w:rPr>
          <w:t>(</w:t>
        </w:r>
        <w:r w:rsidR="006D4837">
          <w:rPr>
            <w:rFonts w:hint="eastAsia"/>
          </w:rPr>
          <w:t>启动前请</w:t>
        </w:r>
      </w:ins>
      <w:ins w:id="1874" w:author="Zhang, Lifen" w:date="2017-04-14T11:02:00Z">
        <w:r w:rsidR="006D4837">
          <w:rPr>
            <w:rFonts w:hint="eastAsia"/>
          </w:rPr>
          <w:t>将脚本中</w:t>
        </w:r>
      </w:ins>
      <w:ins w:id="1875" w:author="Zhang, Lifen" w:date="2017-04-14T11:06:00Z">
        <w:r w:rsidR="006D4837">
          <w:t>$vmsPath</w:t>
        </w:r>
      </w:ins>
      <w:ins w:id="1876" w:author="Zhang, Lifen" w:date="2017-04-14T11:12:00Z">
        <w:r w:rsidR="00BB359A">
          <w:rPr>
            <w:rFonts w:hint="eastAsia"/>
          </w:rPr>
          <w:t>的值</w:t>
        </w:r>
      </w:ins>
      <w:ins w:id="1877" w:author="Zhang, Lifen" w:date="2017-04-14T11:06:00Z">
        <w:r w:rsidR="006D4837">
          <w:rPr>
            <w:rFonts w:hint="eastAsia"/>
          </w:rPr>
          <w:t>改为您当前虚拟机存放的根目录</w:t>
        </w:r>
      </w:ins>
      <w:ins w:id="1878" w:author="Zhang, Lifen" w:date="2017-04-14T11:01:00Z">
        <w:r w:rsidR="006D4837">
          <w:rPr>
            <w:rFonts w:hint="eastAsia"/>
          </w:rPr>
          <w:t>)</w:t>
        </w:r>
        <w:r w:rsidR="006D4837">
          <w:rPr>
            <w:rFonts w:hint="eastAsia"/>
          </w:rPr>
          <w:t>：</w:t>
        </w:r>
      </w:ins>
    </w:p>
    <w:p w14:paraId="17D1BEFB" w14:textId="77777777" w:rsidR="006D4837" w:rsidRDefault="006D4837">
      <w:pPr>
        <w:ind w:firstLine="360"/>
        <w:rPr>
          <w:ins w:id="1879" w:author="Zhang, Lifen" w:date="2017-04-14T11:07:00Z"/>
        </w:rPr>
        <w:pPrChange w:id="1880" w:author="Horace Sun" w:date="2017-03-29T15:24:00Z">
          <w:pPr>
            <w:pStyle w:val="NormalWeb"/>
            <w:shd w:val="clear" w:color="auto" w:fill="FFFFFF"/>
            <w:spacing w:after="0"/>
            <w:ind w:left="720"/>
          </w:pPr>
        </w:pPrChange>
      </w:pPr>
    </w:p>
    <w:p w14:paraId="4B043706" w14:textId="39F38352" w:rsidR="00E4368E" w:rsidDel="00CE3912" w:rsidRDefault="00D23208">
      <w:pPr>
        <w:ind w:firstLine="360"/>
        <w:rPr>
          <w:ins w:id="1881" w:author="Horace Sun" w:date="2017-03-29T15:23:00Z"/>
          <w:del w:id="1882" w:author="Zhang, Lifen" w:date="2017-04-14T11:12:00Z"/>
        </w:rPr>
        <w:pPrChange w:id="1883" w:author="Zhang, Lifen" w:date="2017-04-14T11:19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884" w:author="Zhang, Lifen" w:date="2017-04-14T11:18:00Z">
        <w:r>
          <w:rPr>
            <w:rFonts w:hint="eastAsia"/>
          </w:rPr>
          <w:t>进入</w:t>
        </w:r>
        <w:r>
          <w:rPr>
            <w:rFonts w:hint="eastAsia"/>
          </w:rPr>
          <w:t>Hyper-V</w:t>
        </w:r>
        <w:r>
          <w:t xml:space="preserve"> </w:t>
        </w:r>
        <w:r>
          <w:rPr>
            <w:rFonts w:hint="eastAsia"/>
          </w:rPr>
          <w:t>Manager</w:t>
        </w:r>
        <w:r>
          <w:rPr>
            <w:rFonts w:hint="eastAsia"/>
          </w:rPr>
          <w:t>，当看到</w:t>
        </w:r>
        <w:r>
          <w:rPr>
            <w:rFonts w:hint="eastAsia"/>
          </w:rPr>
          <w:t>8</w:t>
        </w:r>
        <w:r>
          <w:rPr>
            <w:rFonts w:hint="eastAsia"/>
          </w:rPr>
          <w:t>台虚拟机状态都为</w:t>
        </w:r>
        <w:r>
          <w:rPr>
            <w:rFonts w:hint="eastAsia"/>
          </w:rPr>
          <w:t>running</w:t>
        </w:r>
        <w:r>
          <w:rPr>
            <w:rFonts w:hint="eastAsia"/>
          </w:rPr>
          <w:t>时即为启动成功。</w:t>
        </w:r>
      </w:ins>
      <w:ins w:id="1885" w:author="Horace Sun" w:date="2017-03-29T15:22:00Z">
        <w:del w:id="1886" w:author="Zhang, Lifen" w:date="2017-04-14T11:12:00Z">
          <w:r w:rsidR="004439A5" w:rsidRPr="008811D5" w:rsidDel="00CE3912">
            <w:rPr>
              <w:rFonts w:hint="eastAsia"/>
            </w:rPr>
            <w:delText>在</w:delText>
          </w:r>
          <w:r w:rsidR="004439A5" w:rsidRPr="008811D5" w:rsidDel="00CE3912">
            <w:delText xml:space="preserve">Hyper-V </w:delText>
          </w:r>
          <w:r w:rsidR="004439A5" w:rsidRPr="008811D5" w:rsidDel="00CE3912">
            <w:rPr>
              <w:rFonts w:hint="eastAsia"/>
            </w:rPr>
            <w:delText>管理器中，</w:delText>
          </w:r>
        </w:del>
      </w:ins>
      <w:ins w:id="1887" w:author="Horace Sun" w:date="2017-03-29T15:23:00Z">
        <w:del w:id="1888" w:author="Zhang, Lifen" w:date="2017-04-14T11:12:00Z">
          <w:r w:rsidR="00E4368E" w:rsidDel="00CE3912">
            <w:rPr>
              <w:rFonts w:hint="eastAsia"/>
            </w:rPr>
            <w:delText>分别</w:delText>
          </w:r>
          <w:r w:rsidR="00E4368E" w:rsidDel="00CE3912">
            <w:delText>执行以下步骤以启动各个服务器：</w:delText>
          </w:r>
        </w:del>
      </w:ins>
    </w:p>
    <w:p w14:paraId="11AC3143" w14:textId="6500FA26" w:rsidR="005B1D9F" w:rsidDel="00CE3912" w:rsidRDefault="00DD7B74">
      <w:pPr>
        <w:ind w:firstLine="360"/>
        <w:rPr>
          <w:ins w:id="1889" w:author="Horace Sun" w:date="2017-03-29T15:24:00Z"/>
          <w:del w:id="1890" w:author="Zhang, Lifen" w:date="2017-04-14T11:12:00Z"/>
        </w:rPr>
        <w:pPrChange w:id="1891" w:author="Horace Sun" w:date="2017-03-29T15:24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892" w:author="Horace Sun" w:date="2017-03-29T15:24:00Z">
        <w:del w:id="1893" w:author="Zhang, Lifen" w:date="2017-04-14T11:12:00Z">
          <w:r w:rsidDel="00CE3912">
            <w:rPr>
              <w:rFonts w:hint="eastAsia"/>
            </w:rPr>
            <w:delText>选择</w:delText>
          </w:r>
          <w:r w:rsidDel="00CE3912">
            <w:delText>一个虚拟机，</w:delText>
          </w:r>
          <w:r w:rsidDel="00CE3912">
            <w:rPr>
              <w:rFonts w:hint="eastAsia"/>
            </w:rPr>
            <w:delText>并</w:delText>
          </w:r>
          <w:r w:rsidDel="00CE3912">
            <w:delText>鼠标</w:delText>
          </w:r>
        </w:del>
      </w:ins>
      <w:ins w:id="1894" w:author="Horace Sun" w:date="2017-03-29T15:22:00Z">
        <w:del w:id="1895" w:author="Zhang, Lifen" w:date="2017-04-14T11:12:00Z">
          <w:r w:rsidR="004439A5" w:rsidRPr="008811D5" w:rsidDel="00CE3912">
            <w:rPr>
              <w:rFonts w:hint="eastAsia"/>
            </w:rPr>
            <w:delText>双击</w:delText>
          </w:r>
          <w:r w:rsidR="004439A5" w:rsidDel="00CE3912">
            <w:rPr>
              <w:rFonts w:hint="eastAsia"/>
            </w:rPr>
            <w:delText>，</w:delText>
          </w:r>
          <w:r w:rsidR="004439A5" w:rsidDel="00CE3912">
            <w:delText>在弹出窗口点击</w:delText>
          </w:r>
          <w:r w:rsidR="004439A5" w:rsidDel="00CE3912">
            <w:delText>Start</w:delText>
          </w:r>
          <w:r w:rsidR="004439A5" w:rsidDel="00CE3912">
            <w:delText>来启动虚拟机</w:delText>
          </w:r>
          <w:r w:rsidR="004439A5" w:rsidDel="00CE3912">
            <w:rPr>
              <w:rFonts w:hint="eastAsia"/>
            </w:rPr>
            <w:delText>，当</w:delText>
          </w:r>
          <w:r w:rsidR="004439A5" w:rsidDel="00CE3912">
            <w:rPr>
              <w:rFonts w:hint="eastAsia"/>
            </w:rPr>
            <w:delText>status</w:delText>
          </w:r>
          <w:r w:rsidR="004439A5" w:rsidDel="00CE3912">
            <w:rPr>
              <w:rFonts w:hint="eastAsia"/>
            </w:rPr>
            <w:delText>显示为</w:delText>
          </w:r>
          <w:r w:rsidR="004439A5" w:rsidDel="00CE3912">
            <w:rPr>
              <w:rFonts w:hint="eastAsia"/>
            </w:rPr>
            <w:delText>running</w:delText>
          </w:r>
          <w:r w:rsidR="004439A5" w:rsidDel="00CE3912">
            <w:rPr>
              <w:rFonts w:hint="eastAsia"/>
            </w:rPr>
            <w:delText>时则表示虚拟机已经启动，</w:delText>
          </w:r>
          <w:r w:rsidR="004439A5" w:rsidDel="00CE3912">
            <w:delText>如下图</w:delText>
          </w:r>
          <w:r w:rsidR="004439A5" w:rsidDel="00CE3912">
            <w:rPr>
              <w:rFonts w:hint="eastAsia"/>
            </w:rPr>
            <w:delText>所示</w:delText>
          </w:r>
        </w:del>
      </w:ins>
      <w:ins w:id="1896" w:author="Horace Sun" w:date="2017-03-29T15:24:00Z">
        <w:del w:id="1897" w:author="Zhang, Lifen" w:date="2017-04-14T11:12:00Z">
          <w:r w:rsidR="00E97039" w:rsidDel="00CE3912">
            <w:rPr>
              <w:rFonts w:hint="eastAsia"/>
            </w:rPr>
            <w:delText>：</w:delText>
          </w:r>
        </w:del>
      </w:ins>
      <w:ins w:id="1898" w:author="Zhao, Helen" w:date="2017-04-12T17:58:00Z">
        <w:del w:id="1899" w:author="Zhang, Lifen" w:date="2017-04-14T11:12:00Z">
          <w:r w:rsidR="000825CE" w:rsidRPr="000825CE" w:rsidDel="00CE3912">
            <w:rPr>
              <w:rFonts w:hint="eastAsia"/>
              <w:b/>
              <w:color w:val="FF0000"/>
              <w:rPrChange w:id="1900" w:author="Zhao, Helen" w:date="2017-04-12T17:59:00Z">
                <w:rPr>
                  <w:rFonts w:hint="eastAsia"/>
                </w:rPr>
              </w:rPrChange>
            </w:rPr>
            <w:delText>（约</w:delText>
          </w:r>
          <w:r w:rsidR="000825CE" w:rsidRPr="000825CE" w:rsidDel="00CE3912">
            <w:rPr>
              <w:b/>
              <w:color w:val="FF0000"/>
              <w:rPrChange w:id="1901" w:author="Zhao, Helen" w:date="2017-04-12T17:59:00Z">
                <w:rPr/>
              </w:rPrChange>
            </w:rPr>
            <w:delText>0</w:delText>
          </w:r>
        </w:del>
      </w:ins>
      <w:ins w:id="1902" w:author="Zhao, Helen" w:date="2017-04-12T17:59:00Z">
        <w:del w:id="1903" w:author="Zhang, Lifen" w:date="2017-04-14T11:12:00Z">
          <w:r w:rsidR="000825CE" w:rsidRPr="000825CE" w:rsidDel="00CE3912">
            <w:rPr>
              <w:b/>
              <w:color w:val="FF0000"/>
              <w:rPrChange w:id="1904" w:author="Zhao, Helen" w:date="2017-04-12T17:59:00Z">
                <w:rPr/>
              </w:rPrChange>
            </w:rPr>
            <w:delText>.5</w:delText>
          </w:r>
          <w:r w:rsidR="000825CE" w:rsidRPr="000825CE" w:rsidDel="00CE3912">
            <w:rPr>
              <w:rFonts w:hint="eastAsia"/>
              <w:b/>
              <w:color w:val="FF0000"/>
              <w:rPrChange w:id="1905" w:author="Zhao, Helen" w:date="2017-04-12T17:59:00Z">
                <w:rPr>
                  <w:rFonts w:hint="eastAsia"/>
                </w:rPr>
              </w:rPrChange>
            </w:rPr>
            <w:delText>小时）</w:delText>
          </w:r>
        </w:del>
      </w:ins>
    </w:p>
    <w:p w14:paraId="4CCDEEDF" w14:textId="0FECF6B6" w:rsidR="00E97039" w:rsidDel="00D23208" w:rsidRDefault="00A706FD">
      <w:pPr>
        <w:jc w:val="center"/>
        <w:rPr>
          <w:ins w:id="1906" w:author="Zhao, Helen" w:date="2017-04-12T13:59:00Z"/>
          <w:del w:id="1907" w:author="Zhang, Lifen" w:date="2017-04-14T11:19:00Z"/>
        </w:rPr>
        <w:pPrChange w:id="1908" w:author="Horace Sun" w:date="2017-03-29T15:25:00Z">
          <w:pPr>
            <w:pStyle w:val="NormalWeb"/>
            <w:shd w:val="clear" w:color="auto" w:fill="FFFFFF"/>
            <w:spacing w:after="0"/>
            <w:ind w:left="720"/>
          </w:pPr>
        </w:pPrChange>
      </w:pPr>
      <w:moveToRangeStart w:id="1909" w:author="Horace Sun" w:date="2017-03-29T15:25:00Z" w:name="move478564436"/>
      <w:moveTo w:id="1910" w:author="Horace Sun" w:date="2017-03-29T15:25:00Z">
        <w:del w:id="1911" w:author="Zhang, Lifen" w:date="2017-04-14T11:12:00Z">
          <w:r w:rsidDel="00CE3912">
            <w:rPr>
              <w:noProof/>
            </w:rPr>
            <w:drawing>
              <wp:inline distT="0" distB="0" distL="0" distR="0" wp14:anchorId="0C09CF3B" wp14:editId="6F5FB763">
                <wp:extent cx="3132814" cy="2572474"/>
                <wp:effectExtent l="0" t="0" r="0" b="0"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7"/>
                        <a:srcRect l="33889" t="12098" r="31944" b="38025"/>
                        <a:stretch/>
                      </pic:blipFill>
                      <pic:spPr bwMode="auto">
                        <a:xfrm>
                          <a:off x="0" y="0"/>
                          <a:ext cx="3160642" cy="2595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del>
      </w:moveTo>
      <w:moveToRangeEnd w:id="1909"/>
    </w:p>
    <w:p w14:paraId="5C7A4E2D" w14:textId="3F20D8B3" w:rsidR="004E232E" w:rsidRPr="00C7447F" w:rsidDel="00CE3912" w:rsidRDefault="004E232E">
      <w:pPr>
        <w:jc w:val="center"/>
        <w:rPr>
          <w:ins w:id="1912" w:author="Zhao, Helen" w:date="2017-04-12T14:03:00Z"/>
          <w:del w:id="1913" w:author="Zhang, Lifen" w:date="2017-04-14T11:12:00Z"/>
          <w:b/>
          <w:color w:val="FF0000"/>
          <w:rPrChange w:id="1914" w:author="Zhao, Helen" w:date="2017-04-12T14:03:00Z">
            <w:rPr>
              <w:ins w:id="1915" w:author="Zhao, Helen" w:date="2017-04-12T14:03:00Z"/>
              <w:del w:id="1916" w:author="Zhang, Lifen" w:date="2017-04-14T11:12:00Z"/>
            </w:rPr>
          </w:rPrChange>
        </w:rPr>
        <w:pPrChange w:id="1917" w:author="Zhang, Lifen" w:date="2017-04-14T11:19:00Z">
          <w:pPr>
            <w:pStyle w:val="NormalWeb"/>
            <w:shd w:val="clear" w:color="auto" w:fill="FFFFFF"/>
            <w:spacing w:after="0"/>
            <w:ind w:left="720"/>
          </w:pPr>
        </w:pPrChange>
      </w:pPr>
      <w:ins w:id="1918" w:author="Zhao, Helen" w:date="2017-04-12T13:59:00Z">
        <w:del w:id="1919" w:author="Zhang, Lifen" w:date="2017-04-14T11:12:00Z">
          <w:r w:rsidRPr="00C7447F" w:rsidDel="00CE3912">
            <w:rPr>
              <w:b/>
              <w:color w:val="FF0000"/>
              <w:rPrChange w:id="1920" w:author="Zhao, Helen" w:date="2017-04-12T14:03:00Z">
                <w:rPr/>
              </w:rPrChange>
            </w:rPr>
            <w:delText xml:space="preserve">          </w:delText>
          </w:r>
        </w:del>
      </w:ins>
      <w:ins w:id="1921" w:author="Zhao, Helen" w:date="2017-04-12T14:02:00Z">
        <w:del w:id="1922" w:author="Zhang, Lifen" w:date="2017-04-14T11:12:00Z">
          <w:r w:rsidRPr="00C7447F" w:rsidDel="00CE3912">
            <w:rPr>
              <w:rFonts w:hint="eastAsia"/>
              <w:b/>
              <w:color w:val="FF0000"/>
              <w:rPrChange w:id="1923" w:author="Zhao, Helen" w:date="2017-04-12T14:03:00Z">
                <w:rPr>
                  <w:rFonts w:hint="eastAsia"/>
                </w:rPr>
              </w:rPrChange>
            </w:rPr>
            <w:delText>等待</w:delText>
          </w:r>
        </w:del>
      </w:ins>
      <w:ins w:id="1924" w:author="Zhao, Helen" w:date="2017-04-12T14:03:00Z">
        <w:del w:id="1925" w:author="Zhang, Lifen" w:date="2017-04-14T11:12:00Z">
          <w:r w:rsidR="00FD0E69" w:rsidRPr="00C7447F" w:rsidDel="00CE3912">
            <w:rPr>
              <w:rFonts w:hint="eastAsia"/>
              <w:b/>
              <w:color w:val="FF0000"/>
              <w:rPrChange w:id="1926" w:author="Zhao, Helen" w:date="2017-04-12T14:03:00Z">
                <w:rPr>
                  <w:rFonts w:hint="eastAsia"/>
                </w:rPr>
              </w:rPrChange>
            </w:rPr>
            <w:delText>系统启动，</w:delText>
          </w:r>
        </w:del>
      </w:ins>
      <w:ins w:id="1927" w:author="Zhao, Helen" w:date="2017-04-12T14:02:00Z">
        <w:del w:id="1928" w:author="Zhang, Lifen" w:date="2017-04-14T11:12:00Z">
          <w:r w:rsidRPr="00C7447F" w:rsidDel="00CE3912">
            <w:rPr>
              <w:rFonts w:hint="eastAsia"/>
              <w:b/>
              <w:color w:val="FF0000"/>
              <w:rPrChange w:id="1929" w:author="Zhao, Helen" w:date="2017-04-12T14:03:00Z">
                <w:rPr>
                  <w:rFonts w:hint="eastAsia"/>
                </w:rPr>
              </w:rPrChange>
            </w:rPr>
            <w:delText>输入</w:delText>
          </w:r>
        </w:del>
      </w:ins>
      <w:ins w:id="1930" w:author="Zhao, Helen" w:date="2017-04-12T14:03:00Z">
        <w:del w:id="1931" w:author="Zhang, Lifen" w:date="2017-04-14T11:12:00Z">
          <w:r w:rsidRPr="00C7447F" w:rsidDel="00CE3912">
            <w:rPr>
              <w:rFonts w:hint="eastAsia"/>
              <w:b/>
              <w:color w:val="FF0000"/>
              <w:rPrChange w:id="1932" w:author="Zhao, Helen" w:date="2017-04-12T14:03:00Z">
                <w:rPr>
                  <w:rFonts w:hint="eastAsia"/>
                </w:rPr>
              </w:rPrChange>
            </w:rPr>
            <w:delText>用户名</w:delText>
          </w:r>
          <w:r w:rsidRPr="00C7447F" w:rsidDel="00CE3912">
            <w:rPr>
              <w:b/>
              <w:color w:val="FF0000"/>
              <w:rPrChange w:id="1933" w:author="Zhao, Helen" w:date="2017-04-12T14:03:00Z">
                <w:rPr/>
              </w:rPrChange>
            </w:rPr>
            <w:delText>/</w:delText>
          </w:r>
          <w:r w:rsidRPr="00C7447F" w:rsidDel="00CE3912">
            <w:rPr>
              <w:rFonts w:hint="eastAsia"/>
              <w:b/>
              <w:color w:val="FF0000"/>
              <w:rPrChange w:id="1934" w:author="Zhao, Helen" w:date="2017-04-12T14:03:00Z">
                <w:rPr>
                  <w:rFonts w:hint="eastAsia"/>
                </w:rPr>
              </w:rPrChange>
            </w:rPr>
            <w:delText>密码</w:delText>
          </w:r>
          <w:r w:rsidR="00FD0E69" w:rsidRPr="00C7447F" w:rsidDel="00CE3912">
            <w:rPr>
              <w:rFonts w:hint="eastAsia"/>
              <w:b/>
              <w:color w:val="FF0000"/>
              <w:rPrChange w:id="1935" w:author="Zhao, Helen" w:date="2017-04-12T14:03:00Z">
                <w:rPr>
                  <w:rFonts w:hint="eastAsia"/>
                </w:rPr>
              </w:rPrChange>
            </w:rPr>
            <w:delText>（</w:delText>
          </w:r>
          <w:r w:rsidR="00FD0E69" w:rsidRPr="00C7447F" w:rsidDel="00CE3912">
            <w:rPr>
              <w:b/>
              <w:color w:val="FF0000"/>
              <w:rPrChange w:id="1936" w:author="Zhao, Helen" w:date="2017-04-12T14:03:00Z">
                <w:rPr/>
              </w:rPrChange>
            </w:rPr>
            <w:delText>deploy/!honeywell1</w:delText>
          </w:r>
          <w:r w:rsidR="00FD0E69" w:rsidRPr="00C7447F" w:rsidDel="00CE3912">
            <w:rPr>
              <w:rFonts w:hint="eastAsia"/>
              <w:b/>
              <w:color w:val="FF0000"/>
              <w:rPrChange w:id="1937" w:author="Zhao, Helen" w:date="2017-04-12T14:03:00Z">
                <w:rPr>
                  <w:rFonts w:hint="eastAsia"/>
                </w:rPr>
              </w:rPrChange>
            </w:rPr>
            <w:delText>）</w:delText>
          </w:r>
        </w:del>
      </w:ins>
    </w:p>
    <w:p w14:paraId="032B9851" w14:textId="77777777" w:rsidR="00FD0E69" w:rsidRPr="004E232E" w:rsidRDefault="00FD0E69">
      <w:pPr>
        <w:rPr>
          <w:rPrChange w:id="1938" w:author="Zhao, Helen" w:date="2017-04-12T14:02:00Z">
            <w:rPr>
              <w:rFonts w:ascii="宋体" w:eastAsia="宋体" w:hAnsi="宋体"/>
              <w:color w:val="2C2C2C"/>
              <w:sz w:val="21"/>
              <w:szCs w:val="21"/>
            </w:rPr>
          </w:rPrChange>
        </w:rPr>
        <w:pPrChange w:id="1939" w:author="Zhao, Helen" w:date="2017-04-12T13:59:00Z">
          <w:pPr>
            <w:pStyle w:val="NormalWeb"/>
            <w:shd w:val="clear" w:color="auto" w:fill="FFFFFF"/>
            <w:spacing w:after="0"/>
            <w:ind w:left="720"/>
          </w:pPr>
        </w:pPrChange>
      </w:pPr>
    </w:p>
    <w:p w14:paraId="1CA90BD4" w14:textId="40AD050A" w:rsidR="00252FC9" w:rsidRPr="00514A99" w:rsidRDefault="00252FC9" w:rsidP="00252FC9">
      <w:pPr>
        <w:ind w:firstLine="360"/>
        <w:rPr>
          <w:ins w:id="1940" w:author="Sun, Horace (CH01)" w:date="2017-03-29T09:36:00Z"/>
          <w:rFonts w:ascii="黑体" w:eastAsia="黑体" w:hAnsi="黑体"/>
          <w:b/>
          <w:sz w:val="24"/>
        </w:rPr>
      </w:pPr>
      <w:ins w:id="1941" w:author="Sun, Horace (CH01)" w:date="2017-03-29T09:36:00Z">
        <w:r w:rsidRPr="00514A99">
          <w:rPr>
            <w:rFonts w:ascii="黑体" w:eastAsia="黑体" w:hAnsi="黑体" w:hint="eastAsia"/>
            <w:b/>
            <w:sz w:val="24"/>
          </w:rPr>
          <w:t>步骤</w:t>
        </w:r>
      </w:ins>
      <w:ins w:id="1942" w:author="Zhang, Lifen" w:date="2017-04-14T13:26:00Z">
        <w:r w:rsidR="0068750C">
          <w:rPr>
            <w:rFonts w:ascii="黑体" w:eastAsia="黑体" w:hAnsi="黑体" w:hint="eastAsia"/>
            <w:b/>
            <w:sz w:val="24"/>
          </w:rPr>
          <w:t>四</w:t>
        </w:r>
      </w:ins>
      <w:ins w:id="1943" w:author="Horace Sun" w:date="2017-03-29T15:21:00Z">
        <w:del w:id="1944" w:author="Zhang, Lifen" w:date="2017-04-14T13:26:00Z">
          <w:r w:rsidR="002A759C" w:rsidDel="0068750C">
            <w:rPr>
              <w:rFonts w:ascii="黑体" w:eastAsia="黑体" w:hAnsi="黑体" w:hint="eastAsia"/>
              <w:b/>
              <w:sz w:val="24"/>
            </w:rPr>
            <w:delText>三</w:delText>
          </w:r>
        </w:del>
      </w:ins>
      <w:ins w:id="1945" w:author="Sun, Horace (CH01)" w:date="2017-03-29T09:36:00Z">
        <w:del w:id="1946" w:author="Horace Sun" w:date="2017-03-29T15:21:00Z">
          <w:r w:rsidR="00E74F7E" w:rsidDel="002A759C">
            <w:rPr>
              <w:rFonts w:ascii="黑体" w:eastAsia="黑体" w:hAnsi="黑体" w:hint="eastAsia"/>
              <w:b/>
              <w:sz w:val="24"/>
            </w:rPr>
            <w:delText>二</w:delText>
          </w:r>
        </w:del>
        <w:r w:rsidRPr="00514A99">
          <w:rPr>
            <w:rFonts w:ascii="黑体" w:eastAsia="黑体" w:hAnsi="黑体"/>
            <w:b/>
            <w:sz w:val="24"/>
          </w:rPr>
          <w:t>：</w:t>
        </w:r>
      </w:ins>
      <w:ins w:id="1947" w:author="Sun, Horace (CH01)" w:date="2017-03-29T09:38:00Z">
        <w:r w:rsidR="000652DE">
          <w:rPr>
            <w:rFonts w:ascii="黑体" w:eastAsia="黑体" w:hAnsi="黑体" w:hint="eastAsia"/>
            <w:b/>
            <w:sz w:val="24"/>
          </w:rPr>
          <w:t>配置</w:t>
        </w:r>
      </w:ins>
      <w:ins w:id="1948" w:author="Sun, Horace (CH01)" w:date="2017-03-29T09:36:00Z">
        <w:r w:rsidRPr="00514A99">
          <w:rPr>
            <w:rFonts w:ascii="黑体" w:eastAsia="黑体" w:hAnsi="黑体"/>
            <w:b/>
            <w:sz w:val="24"/>
          </w:rPr>
          <w:t>虚拟机</w:t>
        </w:r>
      </w:ins>
      <w:ins w:id="1949" w:author="Sun, Horace (CH01)" w:date="2017-03-29T09:38:00Z">
        <w:r w:rsidR="00E7219F">
          <w:rPr>
            <w:rFonts w:ascii="黑体" w:eastAsia="黑体" w:hAnsi="黑体" w:hint="eastAsia"/>
            <w:b/>
            <w:sz w:val="24"/>
          </w:rPr>
          <w:t>网络</w:t>
        </w:r>
        <w:r w:rsidR="00E7219F">
          <w:rPr>
            <w:rFonts w:ascii="黑体" w:eastAsia="黑体" w:hAnsi="黑体"/>
            <w:b/>
            <w:sz w:val="24"/>
          </w:rPr>
          <w:t>参数</w:t>
        </w:r>
      </w:ins>
    </w:p>
    <w:p w14:paraId="68932D87" w14:textId="12E58038" w:rsidR="0032340F" w:rsidDel="006074F8" w:rsidRDefault="00750C82">
      <w:pPr>
        <w:ind w:firstLine="720"/>
        <w:rPr>
          <w:del w:id="1950" w:author="Sun, Horace (CH01)" w:date="2017-03-29T09:39:00Z"/>
        </w:rPr>
        <w:pPrChange w:id="1951" w:author="Sun, Horace (CH01)" w:date="2017-03-28T18:30:00Z">
          <w:pPr/>
        </w:pPrChange>
      </w:pPr>
      <w:ins w:id="1952" w:author="Sun, Horace (CH01)" w:date="2017-03-29T09:39:00Z">
        <w:r>
          <w:tab/>
        </w:r>
      </w:ins>
      <w:del w:id="1953" w:author="Sun, Horace (CH01)" w:date="2017-03-29T09:39:00Z">
        <w:r w:rsidR="00665B14" w:rsidDel="006074F8">
          <w:rPr>
            <w:rFonts w:hint="eastAsia"/>
          </w:rPr>
          <w:delText>配置虚拟机参数及网卡</w:delText>
        </w:r>
      </w:del>
    </w:p>
    <w:p w14:paraId="3F51409E" w14:textId="0E23F7B7" w:rsidR="00B76481" w:rsidRDefault="00A53969" w:rsidP="00955AEA">
      <w:pPr>
        <w:rPr>
          <w:ins w:id="1954" w:author="Sun, Horace (CH01)" w:date="2017-03-29T09:46:00Z"/>
        </w:rPr>
      </w:pPr>
      <w:ins w:id="1955" w:author="Sun, Horace (CH01)" w:date="2017-03-29T09:39:00Z">
        <w:r>
          <w:rPr>
            <w:rFonts w:hint="eastAsia"/>
          </w:rPr>
          <w:t>在</w:t>
        </w:r>
        <w:r w:rsidR="00750C82">
          <w:rPr>
            <w:rFonts w:hint="eastAsia"/>
          </w:rPr>
          <w:t>完成</w:t>
        </w:r>
        <w:r>
          <w:t>步骤</w:t>
        </w:r>
      </w:ins>
      <w:ins w:id="1956" w:author="Horace Sun" w:date="2017-03-29T15:21:00Z">
        <w:r w:rsidR="002A759C">
          <w:rPr>
            <w:rFonts w:hint="eastAsia"/>
          </w:rPr>
          <w:t>二</w:t>
        </w:r>
      </w:ins>
      <w:ins w:id="1957" w:author="Sun, Horace (CH01)" w:date="2017-03-29T09:39:00Z">
        <w:del w:id="1958" w:author="Horace Sun" w:date="2017-03-29T15:21:00Z">
          <w:r w:rsidDel="002A759C">
            <w:delText>二</w:delText>
          </w:r>
        </w:del>
        <w:r w:rsidR="00F77380">
          <w:rPr>
            <w:rFonts w:hint="eastAsia"/>
          </w:rPr>
          <w:t>后</w:t>
        </w:r>
        <w:r w:rsidR="00F77380">
          <w:t>，</w:t>
        </w:r>
      </w:ins>
      <w:del w:id="1959" w:author="Sun, Horace (CH01)" w:date="2017-03-29T09:39:00Z">
        <w:r w:rsidR="002A19C5" w:rsidDel="00F77380">
          <w:rPr>
            <w:rFonts w:hint="eastAsia"/>
          </w:rPr>
          <w:delText>当前</w:delText>
        </w:r>
      </w:del>
      <w:ins w:id="1960" w:author="Sun, Horace (CH01)" w:date="2017-03-29T09:39:00Z">
        <w:r w:rsidR="00F77380">
          <w:rPr>
            <w:rFonts w:hint="eastAsia"/>
          </w:rPr>
          <w:t>各个</w:t>
        </w:r>
        <w:r w:rsidR="00F77380">
          <w:t>恢复的</w:t>
        </w:r>
      </w:ins>
      <w:r w:rsidR="002A19C5">
        <w:rPr>
          <w:rFonts w:hint="eastAsia"/>
        </w:rPr>
        <w:t>虚拟机</w:t>
      </w:r>
      <w:ins w:id="1961" w:author="Sun, Horace (CH01)" w:date="2017-03-29T09:41:00Z">
        <w:r w:rsidR="00A106D9">
          <w:rPr>
            <w:rFonts w:hint="eastAsia"/>
          </w:rPr>
          <w:t>默认</w:t>
        </w:r>
      </w:ins>
      <w:r w:rsidR="002A19C5">
        <w:rPr>
          <w:rFonts w:hint="eastAsia"/>
        </w:rPr>
        <w:t>参数</w:t>
      </w:r>
      <w:ins w:id="1962" w:author="Zhao, Helen" w:date="2017-04-12T14:08:00Z">
        <w:r w:rsidR="00C46128" w:rsidRPr="00E578F1">
          <w:rPr>
            <w:rFonts w:hint="eastAsia"/>
          </w:rPr>
          <w:t>已经设置</w:t>
        </w:r>
      </w:ins>
      <w:r w:rsidR="002A19C5">
        <w:rPr>
          <w:rFonts w:hint="eastAsia"/>
        </w:rPr>
        <w:t>为：</w:t>
      </w:r>
      <w:r w:rsidR="005F6280">
        <w:tab/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  <w:tblPrChange w:id="1963" w:author="Sun, Horace (CH01)" w:date="2017-03-29T09:49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2790"/>
        <w:gridCol w:w="1530"/>
        <w:gridCol w:w="1710"/>
        <w:gridCol w:w="900"/>
        <w:gridCol w:w="900"/>
        <w:tblGridChange w:id="1964">
          <w:tblGrid>
            <w:gridCol w:w="1726"/>
            <w:gridCol w:w="1726"/>
            <w:gridCol w:w="1726"/>
            <w:gridCol w:w="1726"/>
            <w:gridCol w:w="1726"/>
          </w:tblGrid>
        </w:tblGridChange>
      </w:tblGrid>
      <w:tr w:rsidR="00744DE5" w14:paraId="2B7756F5" w14:textId="77777777" w:rsidTr="00264CDF">
        <w:trPr>
          <w:ins w:id="1965" w:author="Sun, Horace (CH01)" w:date="2017-03-29T09:48:00Z"/>
        </w:trPr>
        <w:tc>
          <w:tcPr>
            <w:tcW w:w="2790" w:type="dxa"/>
            <w:shd w:val="clear" w:color="auto" w:fill="E7E6E6" w:themeFill="background2"/>
            <w:tcPrChange w:id="1966" w:author="Sun, Horace (CH01)" w:date="2017-03-29T09:49:00Z">
              <w:tcPr>
                <w:tcW w:w="1726" w:type="dxa"/>
              </w:tcPr>
            </w:tcPrChange>
          </w:tcPr>
          <w:p w14:paraId="70FEFFC7" w14:textId="78075056" w:rsidR="00744DE5" w:rsidRDefault="00744DE5">
            <w:pPr>
              <w:jc w:val="center"/>
              <w:rPr>
                <w:ins w:id="1967" w:author="Sun, Horace (CH01)" w:date="2017-03-29T09:48:00Z"/>
              </w:rPr>
              <w:pPrChange w:id="1968" w:author="Sun, Horace (CH01)" w:date="2017-03-29T09:48:00Z">
                <w:pPr/>
              </w:pPrChange>
            </w:pPr>
            <w:ins w:id="1969" w:author="Sun, Horace (CH01)" w:date="2017-03-29T09:48:00Z">
              <w:r w:rsidRPr="00514A99">
                <w:rPr>
                  <w:rFonts w:hint="eastAsia"/>
                  <w:b/>
                  <w:sz w:val="18"/>
                  <w:szCs w:val="18"/>
                </w:rPr>
                <w:lastRenderedPageBreak/>
                <w:t>虚拟机名称</w:t>
              </w:r>
            </w:ins>
          </w:p>
        </w:tc>
        <w:tc>
          <w:tcPr>
            <w:tcW w:w="1530" w:type="dxa"/>
            <w:shd w:val="clear" w:color="auto" w:fill="E7E6E6" w:themeFill="background2"/>
            <w:tcPrChange w:id="1970" w:author="Sun, Horace (CH01)" w:date="2017-03-29T09:49:00Z">
              <w:tcPr>
                <w:tcW w:w="1726" w:type="dxa"/>
              </w:tcPr>
            </w:tcPrChange>
          </w:tcPr>
          <w:p w14:paraId="01A76863" w14:textId="4BA1FBE9" w:rsidR="00744DE5" w:rsidRDefault="00744DE5">
            <w:pPr>
              <w:jc w:val="center"/>
              <w:rPr>
                <w:ins w:id="1971" w:author="Sun, Horace (CH01)" w:date="2017-03-29T09:48:00Z"/>
              </w:rPr>
              <w:pPrChange w:id="1972" w:author="Sun, Horace (CH01)" w:date="2017-03-29T09:48:00Z">
                <w:pPr/>
              </w:pPrChange>
            </w:pPr>
            <w:ins w:id="1973" w:author="Sun, Horace (CH01)" w:date="2017-03-29T09:48:00Z">
              <w:r w:rsidRPr="00514A99">
                <w:rPr>
                  <w:rFonts w:hint="eastAsia"/>
                  <w:b/>
                  <w:sz w:val="18"/>
                  <w:szCs w:val="18"/>
                </w:rPr>
                <w:t>外部</w:t>
              </w:r>
              <w:r w:rsidRPr="00514A99">
                <w:rPr>
                  <w:rFonts w:hint="eastAsia"/>
                  <w:b/>
                  <w:sz w:val="18"/>
                  <w:szCs w:val="18"/>
                </w:rPr>
                <w:t>I</w:t>
              </w:r>
              <w:r w:rsidRPr="00514A99">
                <w:rPr>
                  <w:b/>
                  <w:sz w:val="18"/>
                  <w:szCs w:val="18"/>
                </w:rPr>
                <w:t>P</w:t>
              </w:r>
              <w:r w:rsidRPr="00514A99">
                <w:rPr>
                  <w:b/>
                  <w:sz w:val="18"/>
                  <w:szCs w:val="18"/>
                </w:rPr>
                <w:t>地址</w:t>
              </w:r>
            </w:ins>
          </w:p>
        </w:tc>
        <w:tc>
          <w:tcPr>
            <w:tcW w:w="1710" w:type="dxa"/>
            <w:shd w:val="clear" w:color="auto" w:fill="E7E6E6" w:themeFill="background2"/>
            <w:tcPrChange w:id="1974" w:author="Sun, Horace (CH01)" w:date="2017-03-29T09:49:00Z">
              <w:tcPr>
                <w:tcW w:w="1726" w:type="dxa"/>
              </w:tcPr>
            </w:tcPrChange>
          </w:tcPr>
          <w:p w14:paraId="0E5C5172" w14:textId="2049FF79" w:rsidR="00744DE5" w:rsidRDefault="00744DE5">
            <w:pPr>
              <w:jc w:val="center"/>
              <w:rPr>
                <w:ins w:id="1975" w:author="Sun, Horace (CH01)" w:date="2017-03-29T09:48:00Z"/>
              </w:rPr>
              <w:pPrChange w:id="1976" w:author="Sun, Horace (CH01)" w:date="2017-03-29T09:48:00Z">
                <w:pPr/>
              </w:pPrChange>
            </w:pPr>
            <w:ins w:id="1977" w:author="Sun, Horace (CH01)" w:date="2017-03-29T09:48:00Z">
              <w:r w:rsidRPr="00514A99">
                <w:rPr>
                  <w:rFonts w:hint="eastAsia"/>
                  <w:b/>
                  <w:sz w:val="18"/>
                  <w:szCs w:val="18"/>
                </w:rPr>
                <w:t>内部</w:t>
              </w:r>
              <w:r w:rsidRPr="00514A99">
                <w:rPr>
                  <w:rFonts w:hint="eastAsia"/>
                  <w:b/>
                  <w:sz w:val="18"/>
                  <w:szCs w:val="18"/>
                </w:rPr>
                <w:t>I</w:t>
              </w:r>
              <w:r w:rsidRPr="00514A99">
                <w:rPr>
                  <w:b/>
                  <w:sz w:val="18"/>
                  <w:szCs w:val="18"/>
                </w:rPr>
                <w:t>P</w:t>
              </w:r>
              <w:r w:rsidRPr="00514A99">
                <w:rPr>
                  <w:b/>
                  <w:sz w:val="18"/>
                  <w:szCs w:val="18"/>
                </w:rPr>
                <w:t>地址</w:t>
              </w:r>
            </w:ins>
          </w:p>
        </w:tc>
        <w:tc>
          <w:tcPr>
            <w:tcW w:w="900" w:type="dxa"/>
            <w:shd w:val="clear" w:color="auto" w:fill="E7E6E6" w:themeFill="background2"/>
            <w:tcPrChange w:id="1978" w:author="Sun, Horace (CH01)" w:date="2017-03-29T09:49:00Z">
              <w:tcPr>
                <w:tcW w:w="1726" w:type="dxa"/>
              </w:tcPr>
            </w:tcPrChange>
          </w:tcPr>
          <w:p w14:paraId="06AD2DBA" w14:textId="51DA9907" w:rsidR="00744DE5" w:rsidRDefault="00744DE5">
            <w:pPr>
              <w:jc w:val="center"/>
              <w:rPr>
                <w:ins w:id="1979" w:author="Sun, Horace (CH01)" w:date="2017-03-29T09:48:00Z"/>
              </w:rPr>
              <w:pPrChange w:id="1980" w:author="Sun, Horace (CH01)" w:date="2017-03-29T09:48:00Z">
                <w:pPr/>
              </w:pPrChange>
            </w:pPr>
            <w:ins w:id="1981" w:author="Sun, Horace (CH01)" w:date="2017-03-29T09:48:00Z">
              <w:r w:rsidRPr="00514A99">
                <w:rPr>
                  <w:b/>
                  <w:sz w:val="18"/>
                  <w:szCs w:val="18"/>
                </w:rPr>
                <w:t>CPU</w:t>
              </w:r>
            </w:ins>
          </w:p>
        </w:tc>
        <w:tc>
          <w:tcPr>
            <w:tcW w:w="900" w:type="dxa"/>
            <w:shd w:val="clear" w:color="auto" w:fill="E7E6E6" w:themeFill="background2"/>
            <w:tcPrChange w:id="1982" w:author="Sun, Horace (CH01)" w:date="2017-03-29T09:49:00Z">
              <w:tcPr>
                <w:tcW w:w="1726" w:type="dxa"/>
              </w:tcPr>
            </w:tcPrChange>
          </w:tcPr>
          <w:p w14:paraId="3CBFF719" w14:textId="4A2D73BD" w:rsidR="00744DE5" w:rsidRDefault="00744DE5">
            <w:pPr>
              <w:jc w:val="center"/>
              <w:rPr>
                <w:ins w:id="1983" w:author="Sun, Horace (CH01)" w:date="2017-03-29T09:48:00Z"/>
              </w:rPr>
              <w:pPrChange w:id="1984" w:author="Sun, Horace (CH01)" w:date="2017-03-29T09:48:00Z">
                <w:pPr/>
              </w:pPrChange>
            </w:pPr>
            <w:ins w:id="1985" w:author="Sun, Horace (CH01)" w:date="2017-03-29T09:48:00Z">
              <w:r>
                <w:rPr>
                  <w:rFonts w:hint="eastAsia"/>
                  <w:b/>
                  <w:sz w:val="18"/>
                  <w:szCs w:val="18"/>
                </w:rPr>
                <w:t>内存</w:t>
              </w:r>
            </w:ins>
          </w:p>
        </w:tc>
      </w:tr>
      <w:tr w:rsidR="00744DE5" w14:paraId="5CDB3F18" w14:textId="77777777" w:rsidTr="00264CDF">
        <w:trPr>
          <w:ins w:id="1986" w:author="Sun, Horace (CH01)" w:date="2017-03-29T09:48:00Z"/>
        </w:trPr>
        <w:tc>
          <w:tcPr>
            <w:tcW w:w="2790" w:type="dxa"/>
            <w:tcPrChange w:id="1987" w:author="Sun, Horace (CH01)" w:date="2017-03-29T09:49:00Z">
              <w:tcPr>
                <w:tcW w:w="1726" w:type="dxa"/>
              </w:tcPr>
            </w:tcPrChange>
          </w:tcPr>
          <w:p w14:paraId="1C4FC122" w14:textId="4CBDFD77" w:rsidR="00744DE5" w:rsidRDefault="00744DE5" w:rsidP="00744DE5">
            <w:pPr>
              <w:rPr>
                <w:ins w:id="1988" w:author="Sun, Horace (CH01)" w:date="2017-03-29T09:48:00Z"/>
              </w:rPr>
            </w:pPr>
            <w:ins w:id="1989" w:author="Sun, Horace (CH01)" w:date="2017-03-29T09:48:00Z">
              <w:r w:rsidRPr="00514A99">
                <w:rPr>
                  <w:sz w:val="18"/>
                  <w:szCs w:val="18"/>
                </w:rPr>
                <w:t>BPS-R200-NginX</w:t>
              </w:r>
            </w:ins>
          </w:p>
        </w:tc>
        <w:tc>
          <w:tcPr>
            <w:tcW w:w="1530" w:type="dxa"/>
            <w:tcPrChange w:id="1990" w:author="Sun, Horace (CH01)" w:date="2017-03-29T09:49:00Z">
              <w:tcPr>
                <w:tcW w:w="1726" w:type="dxa"/>
              </w:tcPr>
            </w:tcPrChange>
          </w:tcPr>
          <w:p w14:paraId="3AB0FDCF" w14:textId="2FB195F9" w:rsidR="00744DE5" w:rsidRDefault="00744DE5" w:rsidP="00744DE5">
            <w:pPr>
              <w:rPr>
                <w:ins w:id="1991" w:author="Sun, Horace (CH01)" w:date="2017-03-29T09:48:00Z"/>
              </w:rPr>
            </w:pPr>
            <w:ins w:id="1992" w:author="Sun, Horace (CH01)" w:date="2017-03-29T09:48:00Z">
              <w:r w:rsidRPr="00514A99">
                <w:rPr>
                  <w:color w:val="003300"/>
                  <w:sz w:val="18"/>
                  <w:szCs w:val="18"/>
                </w:rPr>
                <w:t>DHCP</w:t>
              </w:r>
            </w:ins>
          </w:p>
        </w:tc>
        <w:tc>
          <w:tcPr>
            <w:tcW w:w="1710" w:type="dxa"/>
            <w:tcPrChange w:id="1993" w:author="Sun, Horace (CH01)" w:date="2017-03-29T09:49:00Z">
              <w:tcPr>
                <w:tcW w:w="1726" w:type="dxa"/>
              </w:tcPr>
            </w:tcPrChange>
          </w:tcPr>
          <w:p w14:paraId="3305BA7A" w14:textId="4AD33FD5" w:rsidR="00744DE5" w:rsidRDefault="00744DE5" w:rsidP="00744DE5">
            <w:pPr>
              <w:rPr>
                <w:ins w:id="1994" w:author="Sun, Horace (CH01)" w:date="2017-03-29T09:48:00Z"/>
              </w:rPr>
            </w:pPr>
            <w:ins w:id="1995" w:author="Sun, Horace (CH01)" w:date="2017-03-29T09:48:00Z">
              <w:r w:rsidRPr="00514A99">
                <w:rPr>
                  <w:sz w:val="18"/>
                  <w:szCs w:val="18"/>
                </w:rPr>
                <w:t>172.16.7.1</w:t>
              </w:r>
            </w:ins>
          </w:p>
        </w:tc>
        <w:tc>
          <w:tcPr>
            <w:tcW w:w="900" w:type="dxa"/>
            <w:vAlign w:val="bottom"/>
            <w:tcPrChange w:id="1996" w:author="Sun, Horace (CH01)" w:date="2017-03-29T09:49:00Z">
              <w:tcPr>
                <w:tcW w:w="1726" w:type="dxa"/>
              </w:tcPr>
            </w:tcPrChange>
          </w:tcPr>
          <w:p w14:paraId="7DCFB0B6" w14:textId="2544A812" w:rsidR="00744DE5" w:rsidRDefault="00744DE5" w:rsidP="00744DE5">
            <w:pPr>
              <w:rPr>
                <w:ins w:id="1997" w:author="Sun, Horace (CH01)" w:date="2017-03-29T09:48:00Z"/>
              </w:rPr>
            </w:pPr>
            <w:ins w:id="1998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 cores</w:t>
              </w:r>
            </w:ins>
          </w:p>
        </w:tc>
        <w:tc>
          <w:tcPr>
            <w:tcW w:w="900" w:type="dxa"/>
            <w:vAlign w:val="bottom"/>
            <w:tcPrChange w:id="1999" w:author="Sun, Horace (CH01)" w:date="2017-03-29T09:49:00Z">
              <w:tcPr>
                <w:tcW w:w="1726" w:type="dxa"/>
              </w:tcPr>
            </w:tcPrChange>
          </w:tcPr>
          <w:p w14:paraId="23BB2084" w14:textId="0A391704" w:rsidR="00744DE5" w:rsidRDefault="00744DE5" w:rsidP="00744DE5">
            <w:pPr>
              <w:rPr>
                <w:ins w:id="2000" w:author="Sun, Horace (CH01)" w:date="2017-03-29T09:48:00Z"/>
              </w:rPr>
            </w:pPr>
            <w:ins w:id="2001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16G</w:t>
              </w:r>
            </w:ins>
            <w:ins w:id="2002" w:author="Horace Sun" w:date="2017-03-29T14:05:00Z">
              <w:r w:rsidR="00331187">
                <w:rPr>
                  <w:color w:val="000000"/>
                  <w:sz w:val="18"/>
                  <w:szCs w:val="18"/>
                </w:rPr>
                <w:t>B</w:t>
              </w:r>
            </w:ins>
          </w:p>
        </w:tc>
      </w:tr>
      <w:tr w:rsidR="00744DE5" w14:paraId="063D5F83" w14:textId="77777777" w:rsidTr="00264CDF">
        <w:trPr>
          <w:ins w:id="2003" w:author="Sun, Horace (CH01)" w:date="2017-03-29T09:48:00Z"/>
        </w:trPr>
        <w:tc>
          <w:tcPr>
            <w:tcW w:w="2790" w:type="dxa"/>
            <w:tcPrChange w:id="2004" w:author="Sun, Horace (CH01)" w:date="2017-03-29T09:49:00Z">
              <w:tcPr>
                <w:tcW w:w="1726" w:type="dxa"/>
              </w:tcPr>
            </w:tcPrChange>
          </w:tcPr>
          <w:p w14:paraId="62105F12" w14:textId="06292511" w:rsidR="00744DE5" w:rsidRDefault="00744DE5" w:rsidP="00744DE5">
            <w:pPr>
              <w:rPr>
                <w:ins w:id="2005" w:author="Sun, Horace (CH01)" w:date="2017-03-29T09:48:00Z"/>
              </w:rPr>
            </w:pPr>
            <w:ins w:id="2006" w:author="Sun, Horace (CH01)" w:date="2017-03-29T09:48:00Z">
              <w:r w:rsidRPr="00514A99">
                <w:rPr>
                  <w:sz w:val="18"/>
                  <w:szCs w:val="18"/>
                </w:rPr>
                <w:t>BPS-R200-Static Resource</w:t>
              </w:r>
            </w:ins>
          </w:p>
        </w:tc>
        <w:tc>
          <w:tcPr>
            <w:tcW w:w="1530" w:type="dxa"/>
            <w:tcPrChange w:id="2007" w:author="Sun, Horace (CH01)" w:date="2017-03-29T09:49:00Z">
              <w:tcPr>
                <w:tcW w:w="1726" w:type="dxa"/>
              </w:tcPr>
            </w:tcPrChange>
          </w:tcPr>
          <w:p w14:paraId="291C3033" w14:textId="77777777" w:rsidR="00744DE5" w:rsidRDefault="00744DE5" w:rsidP="00744DE5">
            <w:pPr>
              <w:rPr>
                <w:ins w:id="2008" w:author="Sun, Horace (CH01)" w:date="2017-03-29T09:48:00Z"/>
              </w:rPr>
            </w:pPr>
          </w:p>
        </w:tc>
        <w:tc>
          <w:tcPr>
            <w:tcW w:w="1710" w:type="dxa"/>
            <w:tcPrChange w:id="2009" w:author="Sun, Horace (CH01)" w:date="2017-03-29T09:49:00Z">
              <w:tcPr>
                <w:tcW w:w="1726" w:type="dxa"/>
              </w:tcPr>
            </w:tcPrChange>
          </w:tcPr>
          <w:p w14:paraId="3971D544" w14:textId="737FA449" w:rsidR="00744DE5" w:rsidRDefault="00744DE5" w:rsidP="00744DE5">
            <w:pPr>
              <w:rPr>
                <w:ins w:id="2010" w:author="Sun, Horace (CH01)" w:date="2017-03-29T09:48:00Z"/>
              </w:rPr>
            </w:pPr>
            <w:ins w:id="2011" w:author="Sun, Horace (CH01)" w:date="2017-03-29T09:48:00Z">
              <w:r w:rsidRPr="00514A99">
                <w:rPr>
                  <w:sz w:val="18"/>
                  <w:szCs w:val="18"/>
                </w:rPr>
                <w:t>172.16.0.1</w:t>
              </w:r>
            </w:ins>
          </w:p>
        </w:tc>
        <w:tc>
          <w:tcPr>
            <w:tcW w:w="900" w:type="dxa"/>
            <w:vAlign w:val="bottom"/>
            <w:tcPrChange w:id="2012" w:author="Sun, Horace (CH01)" w:date="2017-03-29T09:49:00Z">
              <w:tcPr>
                <w:tcW w:w="1726" w:type="dxa"/>
              </w:tcPr>
            </w:tcPrChange>
          </w:tcPr>
          <w:p w14:paraId="5F0F6925" w14:textId="02CE7DAF" w:rsidR="00744DE5" w:rsidRDefault="00744DE5" w:rsidP="00744DE5">
            <w:pPr>
              <w:rPr>
                <w:ins w:id="2013" w:author="Sun, Horace (CH01)" w:date="2017-03-29T09:48:00Z"/>
              </w:rPr>
            </w:pPr>
            <w:ins w:id="2014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 cores</w:t>
              </w:r>
            </w:ins>
          </w:p>
        </w:tc>
        <w:tc>
          <w:tcPr>
            <w:tcW w:w="900" w:type="dxa"/>
            <w:vAlign w:val="bottom"/>
            <w:tcPrChange w:id="2015" w:author="Sun, Horace (CH01)" w:date="2017-03-29T09:49:00Z">
              <w:tcPr>
                <w:tcW w:w="1726" w:type="dxa"/>
              </w:tcPr>
            </w:tcPrChange>
          </w:tcPr>
          <w:p w14:paraId="6D41894E" w14:textId="4B349B31" w:rsidR="00744DE5" w:rsidRDefault="00744DE5" w:rsidP="00744DE5">
            <w:pPr>
              <w:rPr>
                <w:ins w:id="2016" w:author="Sun, Horace (CH01)" w:date="2017-03-29T09:48:00Z"/>
              </w:rPr>
            </w:pPr>
            <w:ins w:id="2017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8G</w:t>
              </w:r>
            </w:ins>
            <w:ins w:id="2018" w:author="Horace Sun" w:date="2017-03-29T14:05:00Z">
              <w:r w:rsidR="00331187">
                <w:rPr>
                  <w:color w:val="000000"/>
                  <w:sz w:val="18"/>
                  <w:szCs w:val="18"/>
                </w:rPr>
                <w:t>B</w:t>
              </w:r>
            </w:ins>
          </w:p>
        </w:tc>
      </w:tr>
      <w:tr w:rsidR="00744DE5" w14:paraId="36CB02C4" w14:textId="77777777" w:rsidTr="00264CDF">
        <w:trPr>
          <w:ins w:id="2019" w:author="Sun, Horace (CH01)" w:date="2017-03-29T09:48:00Z"/>
        </w:trPr>
        <w:tc>
          <w:tcPr>
            <w:tcW w:w="2790" w:type="dxa"/>
            <w:tcPrChange w:id="2020" w:author="Sun, Horace (CH01)" w:date="2017-03-29T09:49:00Z">
              <w:tcPr>
                <w:tcW w:w="1726" w:type="dxa"/>
              </w:tcPr>
            </w:tcPrChange>
          </w:tcPr>
          <w:p w14:paraId="2B8BAF53" w14:textId="2535F54B" w:rsidR="00744DE5" w:rsidRPr="00514A99" w:rsidRDefault="00744DE5" w:rsidP="00744DE5">
            <w:pPr>
              <w:rPr>
                <w:ins w:id="2021" w:author="Sun, Horace (CH01)" w:date="2017-03-29T09:48:00Z"/>
                <w:sz w:val="18"/>
                <w:szCs w:val="18"/>
              </w:rPr>
            </w:pPr>
            <w:ins w:id="2022" w:author="Sun, Horace (CH01)" w:date="2017-03-29T09:48:00Z">
              <w:r w:rsidRPr="00514A99">
                <w:rPr>
                  <w:sz w:val="18"/>
                  <w:szCs w:val="18"/>
                </w:rPr>
                <w:t>BPS-R200-Dynamic Resource</w:t>
              </w:r>
            </w:ins>
          </w:p>
        </w:tc>
        <w:tc>
          <w:tcPr>
            <w:tcW w:w="1530" w:type="dxa"/>
            <w:tcPrChange w:id="2023" w:author="Sun, Horace (CH01)" w:date="2017-03-29T09:49:00Z">
              <w:tcPr>
                <w:tcW w:w="1726" w:type="dxa"/>
              </w:tcPr>
            </w:tcPrChange>
          </w:tcPr>
          <w:p w14:paraId="28D1BCD9" w14:textId="5ED60E1A" w:rsidR="00744DE5" w:rsidRDefault="00D63BE7">
            <w:pPr>
              <w:jc w:val="center"/>
              <w:rPr>
                <w:ins w:id="2024" w:author="Sun, Horace (CH01)" w:date="2017-03-29T09:48:00Z"/>
              </w:rPr>
              <w:pPrChange w:id="2025" w:author="Sun, Horace (CH01)" w:date="2017-03-29T09:51:00Z">
                <w:pPr/>
              </w:pPrChange>
            </w:pPr>
            <w:ins w:id="2026" w:author="Sun, Horace (CH01)" w:date="2017-03-29T09:51:00Z">
              <w:r>
                <w:t>-</w:t>
              </w:r>
            </w:ins>
          </w:p>
        </w:tc>
        <w:tc>
          <w:tcPr>
            <w:tcW w:w="1710" w:type="dxa"/>
            <w:tcPrChange w:id="2027" w:author="Sun, Horace (CH01)" w:date="2017-03-29T09:49:00Z">
              <w:tcPr>
                <w:tcW w:w="1726" w:type="dxa"/>
              </w:tcPr>
            </w:tcPrChange>
          </w:tcPr>
          <w:p w14:paraId="1146A56E" w14:textId="4877E841" w:rsidR="00744DE5" w:rsidRPr="00514A99" w:rsidRDefault="00744DE5" w:rsidP="00744DE5">
            <w:pPr>
              <w:rPr>
                <w:ins w:id="2028" w:author="Sun, Horace (CH01)" w:date="2017-03-29T09:48:00Z"/>
                <w:sz w:val="18"/>
                <w:szCs w:val="18"/>
              </w:rPr>
            </w:pPr>
            <w:ins w:id="2029" w:author="Sun, Horace (CH01)" w:date="2017-03-29T09:48:00Z">
              <w:r w:rsidRPr="00514A99">
                <w:rPr>
                  <w:sz w:val="18"/>
                  <w:szCs w:val="18"/>
                </w:rPr>
                <w:t>172.16.0.101</w:t>
              </w:r>
            </w:ins>
          </w:p>
        </w:tc>
        <w:tc>
          <w:tcPr>
            <w:tcW w:w="900" w:type="dxa"/>
            <w:vAlign w:val="bottom"/>
            <w:tcPrChange w:id="2030" w:author="Sun, Horace (CH01)" w:date="2017-03-29T09:49:00Z">
              <w:tcPr>
                <w:tcW w:w="1726" w:type="dxa"/>
                <w:vAlign w:val="bottom"/>
              </w:tcPr>
            </w:tcPrChange>
          </w:tcPr>
          <w:p w14:paraId="5E452335" w14:textId="5A14E83B" w:rsidR="00744DE5" w:rsidRPr="00514A99" w:rsidRDefault="00744DE5" w:rsidP="00744DE5">
            <w:pPr>
              <w:rPr>
                <w:ins w:id="2031" w:author="Sun, Horace (CH01)" w:date="2017-03-29T09:48:00Z"/>
                <w:color w:val="000000"/>
                <w:sz w:val="18"/>
                <w:szCs w:val="18"/>
              </w:rPr>
            </w:pPr>
            <w:ins w:id="2032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2 cores</w:t>
              </w:r>
            </w:ins>
          </w:p>
        </w:tc>
        <w:tc>
          <w:tcPr>
            <w:tcW w:w="900" w:type="dxa"/>
            <w:vAlign w:val="bottom"/>
            <w:tcPrChange w:id="2033" w:author="Sun, Horace (CH01)" w:date="2017-03-29T09:49:00Z">
              <w:tcPr>
                <w:tcW w:w="1726" w:type="dxa"/>
                <w:vAlign w:val="bottom"/>
              </w:tcPr>
            </w:tcPrChange>
          </w:tcPr>
          <w:p w14:paraId="1D649594" w14:textId="3C327D1E" w:rsidR="00744DE5" w:rsidRPr="00514A99" w:rsidRDefault="00744DE5" w:rsidP="00744DE5">
            <w:pPr>
              <w:rPr>
                <w:ins w:id="2034" w:author="Sun, Horace (CH01)" w:date="2017-03-29T09:48:00Z"/>
                <w:color w:val="000000"/>
                <w:sz w:val="18"/>
                <w:szCs w:val="18"/>
              </w:rPr>
            </w:pPr>
            <w:ins w:id="2035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4G</w:t>
              </w:r>
            </w:ins>
            <w:ins w:id="2036" w:author="Horace Sun" w:date="2017-03-29T14:05:00Z">
              <w:r w:rsidR="00331187">
                <w:rPr>
                  <w:color w:val="000000"/>
                  <w:sz w:val="18"/>
                  <w:szCs w:val="18"/>
                </w:rPr>
                <w:t>B</w:t>
              </w:r>
            </w:ins>
          </w:p>
        </w:tc>
      </w:tr>
      <w:tr w:rsidR="00744DE5" w14:paraId="188E36E5" w14:textId="77777777" w:rsidTr="00264CDF">
        <w:trPr>
          <w:ins w:id="2037" w:author="Sun, Horace (CH01)" w:date="2017-03-29T09:48:00Z"/>
        </w:trPr>
        <w:tc>
          <w:tcPr>
            <w:tcW w:w="2790" w:type="dxa"/>
            <w:tcPrChange w:id="2038" w:author="Sun, Horace (CH01)" w:date="2017-03-29T09:49:00Z">
              <w:tcPr>
                <w:tcW w:w="1726" w:type="dxa"/>
              </w:tcPr>
            </w:tcPrChange>
          </w:tcPr>
          <w:p w14:paraId="4C2CA6E1" w14:textId="710BF249" w:rsidR="00744DE5" w:rsidRPr="00514A99" w:rsidRDefault="00744DE5" w:rsidP="00744DE5">
            <w:pPr>
              <w:rPr>
                <w:ins w:id="2039" w:author="Sun, Horace (CH01)" w:date="2017-03-29T09:48:00Z"/>
                <w:sz w:val="18"/>
                <w:szCs w:val="18"/>
              </w:rPr>
            </w:pPr>
            <w:ins w:id="2040" w:author="Sun, Horace (CH01)" w:date="2017-03-29T09:48:00Z">
              <w:r w:rsidRPr="00514A99">
                <w:rPr>
                  <w:sz w:val="18"/>
                  <w:szCs w:val="18"/>
                </w:rPr>
                <w:t>BPS-R200-Platform</w:t>
              </w:r>
            </w:ins>
          </w:p>
        </w:tc>
        <w:tc>
          <w:tcPr>
            <w:tcW w:w="1530" w:type="dxa"/>
            <w:tcPrChange w:id="2041" w:author="Sun, Horace (CH01)" w:date="2017-03-29T09:49:00Z">
              <w:tcPr>
                <w:tcW w:w="1726" w:type="dxa"/>
              </w:tcPr>
            </w:tcPrChange>
          </w:tcPr>
          <w:p w14:paraId="680AF3F5" w14:textId="54E7F008" w:rsidR="00744DE5" w:rsidRDefault="00D63BE7">
            <w:pPr>
              <w:jc w:val="center"/>
              <w:rPr>
                <w:ins w:id="2042" w:author="Sun, Horace (CH01)" w:date="2017-03-29T09:48:00Z"/>
              </w:rPr>
              <w:pPrChange w:id="2043" w:author="Sun, Horace (CH01)" w:date="2017-03-29T09:51:00Z">
                <w:pPr/>
              </w:pPrChange>
            </w:pPr>
            <w:ins w:id="2044" w:author="Sun, Horace (CH01)" w:date="2017-03-29T09:51:00Z">
              <w:r>
                <w:t>-</w:t>
              </w:r>
            </w:ins>
          </w:p>
        </w:tc>
        <w:tc>
          <w:tcPr>
            <w:tcW w:w="1710" w:type="dxa"/>
            <w:tcPrChange w:id="2045" w:author="Sun, Horace (CH01)" w:date="2017-03-29T09:49:00Z">
              <w:tcPr>
                <w:tcW w:w="1726" w:type="dxa"/>
              </w:tcPr>
            </w:tcPrChange>
          </w:tcPr>
          <w:p w14:paraId="073DDF44" w14:textId="087B47B7" w:rsidR="00744DE5" w:rsidRPr="00514A99" w:rsidRDefault="00744DE5" w:rsidP="00744DE5">
            <w:pPr>
              <w:rPr>
                <w:ins w:id="2046" w:author="Sun, Horace (CH01)" w:date="2017-03-29T09:48:00Z"/>
                <w:sz w:val="18"/>
                <w:szCs w:val="18"/>
              </w:rPr>
            </w:pPr>
            <w:ins w:id="2047" w:author="Sun, Horace (CH01)" w:date="2017-03-29T09:48:00Z">
              <w:r w:rsidRPr="00514A99">
                <w:rPr>
                  <w:sz w:val="18"/>
                  <w:szCs w:val="18"/>
                </w:rPr>
                <w:t>172.16.1.1</w:t>
              </w:r>
            </w:ins>
          </w:p>
        </w:tc>
        <w:tc>
          <w:tcPr>
            <w:tcW w:w="900" w:type="dxa"/>
            <w:vAlign w:val="bottom"/>
            <w:tcPrChange w:id="2048" w:author="Sun, Horace (CH01)" w:date="2017-03-29T09:49:00Z">
              <w:tcPr>
                <w:tcW w:w="1726" w:type="dxa"/>
                <w:vAlign w:val="bottom"/>
              </w:tcPr>
            </w:tcPrChange>
          </w:tcPr>
          <w:p w14:paraId="6BAADE56" w14:textId="7C7AEBA1" w:rsidR="00744DE5" w:rsidRPr="00514A99" w:rsidRDefault="00744DE5" w:rsidP="00744DE5">
            <w:pPr>
              <w:rPr>
                <w:ins w:id="2049" w:author="Sun, Horace (CH01)" w:date="2017-03-29T09:48:00Z"/>
                <w:color w:val="000000"/>
                <w:sz w:val="18"/>
                <w:szCs w:val="18"/>
              </w:rPr>
            </w:pPr>
            <w:ins w:id="2050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 cores</w:t>
              </w:r>
            </w:ins>
          </w:p>
        </w:tc>
        <w:tc>
          <w:tcPr>
            <w:tcW w:w="900" w:type="dxa"/>
            <w:vAlign w:val="bottom"/>
            <w:tcPrChange w:id="2051" w:author="Sun, Horace (CH01)" w:date="2017-03-29T09:49:00Z">
              <w:tcPr>
                <w:tcW w:w="1726" w:type="dxa"/>
                <w:vAlign w:val="bottom"/>
              </w:tcPr>
            </w:tcPrChange>
          </w:tcPr>
          <w:p w14:paraId="152070A5" w14:textId="77F6CB53" w:rsidR="00744DE5" w:rsidRPr="00514A99" w:rsidRDefault="00744DE5" w:rsidP="00744DE5">
            <w:pPr>
              <w:rPr>
                <w:ins w:id="2052" w:author="Sun, Horace (CH01)" w:date="2017-03-29T09:48:00Z"/>
                <w:color w:val="000000"/>
                <w:sz w:val="18"/>
                <w:szCs w:val="18"/>
              </w:rPr>
            </w:pPr>
            <w:ins w:id="2053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4G</w:t>
              </w:r>
            </w:ins>
            <w:ins w:id="2054" w:author="Horace Sun" w:date="2017-03-29T14:05:00Z">
              <w:r w:rsidR="00331187">
                <w:rPr>
                  <w:color w:val="000000"/>
                  <w:sz w:val="18"/>
                  <w:szCs w:val="18"/>
                </w:rPr>
                <w:t>B</w:t>
              </w:r>
            </w:ins>
          </w:p>
        </w:tc>
      </w:tr>
      <w:tr w:rsidR="00744DE5" w14:paraId="5447AE07" w14:textId="77777777" w:rsidTr="00264CDF">
        <w:trPr>
          <w:ins w:id="2055" w:author="Sun, Horace (CH01)" w:date="2017-03-29T09:48:00Z"/>
        </w:trPr>
        <w:tc>
          <w:tcPr>
            <w:tcW w:w="2790" w:type="dxa"/>
            <w:tcPrChange w:id="2056" w:author="Sun, Horace (CH01)" w:date="2017-03-29T09:49:00Z">
              <w:tcPr>
                <w:tcW w:w="1726" w:type="dxa"/>
              </w:tcPr>
            </w:tcPrChange>
          </w:tcPr>
          <w:p w14:paraId="21FA65B8" w14:textId="7FEF899C" w:rsidR="00744DE5" w:rsidRPr="00514A99" w:rsidRDefault="00744DE5" w:rsidP="00744DE5">
            <w:pPr>
              <w:rPr>
                <w:ins w:id="2057" w:author="Sun, Horace (CH01)" w:date="2017-03-29T09:48:00Z"/>
                <w:sz w:val="18"/>
                <w:szCs w:val="18"/>
              </w:rPr>
            </w:pPr>
            <w:ins w:id="2058" w:author="Sun, Horace (CH01)" w:date="2017-03-29T09:48:00Z">
              <w:r w:rsidRPr="00514A99">
                <w:rPr>
                  <w:sz w:val="18"/>
                  <w:szCs w:val="18"/>
                </w:rPr>
                <w:t>BPS-R200-Redis</w:t>
              </w:r>
            </w:ins>
          </w:p>
        </w:tc>
        <w:tc>
          <w:tcPr>
            <w:tcW w:w="1530" w:type="dxa"/>
            <w:tcPrChange w:id="2059" w:author="Sun, Horace (CH01)" w:date="2017-03-29T09:49:00Z">
              <w:tcPr>
                <w:tcW w:w="1726" w:type="dxa"/>
              </w:tcPr>
            </w:tcPrChange>
          </w:tcPr>
          <w:p w14:paraId="1E1D14D8" w14:textId="60F05505" w:rsidR="00744DE5" w:rsidRDefault="00D63BE7">
            <w:pPr>
              <w:jc w:val="center"/>
              <w:rPr>
                <w:ins w:id="2060" w:author="Sun, Horace (CH01)" w:date="2017-03-29T09:48:00Z"/>
              </w:rPr>
              <w:pPrChange w:id="2061" w:author="Sun, Horace (CH01)" w:date="2017-03-29T09:51:00Z">
                <w:pPr/>
              </w:pPrChange>
            </w:pPr>
            <w:ins w:id="2062" w:author="Sun, Horace (CH01)" w:date="2017-03-29T09:51:00Z">
              <w:r>
                <w:t>-</w:t>
              </w:r>
            </w:ins>
          </w:p>
        </w:tc>
        <w:tc>
          <w:tcPr>
            <w:tcW w:w="1710" w:type="dxa"/>
            <w:tcPrChange w:id="2063" w:author="Sun, Horace (CH01)" w:date="2017-03-29T09:49:00Z">
              <w:tcPr>
                <w:tcW w:w="1726" w:type="dxa"/>
              </w:tcPr>
            </w:tcPrChange>
          </w:tcPr>
          <w:p w14:paraId="5CB56381" w14:textId="69238C1B" w:rsidR="00744DE5" w:rsidRPr="00514A99" w:rsidRDefault="00744DE5" w:rsidP="00744DE5">
            <w:pPr>
              <w:rPr>
                <w:ins w:id="2064" w:author="Sun, Horace (CH01)" w:date="2017-03-29T09:48:00Z"/>
                <w:sz w:val="18"/>
                <w:szCs w:val="18"/>
              </w:rPr>
            </w:pPr>
            <w:ins w:id="2065" w:author="Sun, Horace (CH01)" w:date="2017-03-29T09:48:00Z">
              <w:r w:rsidRPr="00514A99">
                <w:rPr>
                  <w:sz w:val="18"/>
                  <w:szCs w:val="18"/>
                </w:rPr>
                <w:t>172.16.2.1</w:t>
              </w:r>
            </w:ins>
          </w:p>
        </w:tc>
        <w:tc>
          <w:tcPr>
            <w:tcW w:w="900" w:type="dxa"/>
            <w:vAlign w:val="bottom"/>
            <w:tcPrChange w:id="2066" w:author="Sun, Horace (CH01)" w:date="2017-03-29T09:49:00Z">
              <w:tcPr>
                <w:tcW w:w="1726" w:type="dxa"/>
                <w:vAlign w:val="bottom"/>
              </w:tcPr>
            </w:tcPrChange>
          </w:tcPr>
          <w:p w14:paraId="35B73F2E" w14:textId="13C2E8D7" w:rsidR="00744DE5" w:rsidRPr="00514A99" w:rsidRDefault="00744DE5" w:rsidP="00744DE5">
            <w:pPr>
              <w:rPr>
                <w:ins w:id="2067" w:author="Sun, Horace (CH01)" w:date="2017-03-29T09:48:00Z"/>
                <w:color w:val="000000"/>
                <w:sz w:val="18"/>
                <w:szCs w:val="18"/>
              </w:rPr>
            </w:pPr>
            <w:ins w:id="2068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 cores</w:t>
              </w:r>
            </w:ins>
          </w:p>
        </w:tc>
        <w:tc>
          <w:tcPr>
            <w:tcW w:w="900" w:type="dxa"/>
            <w:vAlign w:val="bottom"/>
            <w:tcPrChange w:id="2069" w:author="Sun, Horace (CH01)" w:date="2017-03-29T09:49:00Z">
              <w:tcPr>
                <w:tcW w:w="1726" w:type="dxa"/>
                <w:vAlign w:val="bottom"/>
              </w:tcPr>
            </w:tcPrChange>
          </w:tcPr>
          <w:p w14:paraId="51FF9017" w14:textId="51E330C7" w:rsidR="00744DE5" w:rsidRPr="00514A99" w:rsidRDefault="00744DE5" w:rsidP="00744DE5">
            <w:pPr>
              <w:rPr>
                <w:ins w:id="2070" w:author="Sun, Horace (CH01)" w:date="2017-03-29T09:48:00Z"/>
                <w:color w:val="000000"/>
                <w:sz w:val="18"/>
                <w:szCs w:val="18"/>
              </w:rPr>
            </w:pPr>
            <w:ins w:id="2071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4G</w:t>
              </w:r>
            </w:ins>
            <w:ins w:id="2072" w:author="Horace Sun" w:date="2017-03-29T14:05:00Z">
              <w:r w:rsidR="00331187">
                <w:rPr>
                  <w:color w:val="000000"/>
                  <w:sz w:val="18"/>
                  <w:szCs w:val="18"/>
                </w:rPr>
                <w:t>B</w:t>
              </w:r>
            </w:ins>
          </w:p>
        </w:tc>
      </w:tr>
      <w:tr w:rsidR="00744DE5" w14:paraId="27606D9F" w14:textId="77777777" w:rsidTr="00264CDF">
        <w:trPr>
          <w:ins w:id="2073" w:author="Sun, Horace (CH01)" w:date="2017-03-29T09:48:00Z"/>
        </w:trPr>
        <w:tc>
          <w:tcPr>
            <w:tcW w:w="2790" w:type="dxa"/>
            <w:tcPrChange w:id="2074" w:author="Sun, Horace (CH01)" w:date="2017-03-29T09:49:00Z">
              <w:tcPr>
                <w:tcW w:w="1726" w:type="dxa"/>
              </w:tcPr>
            </w:tcPrChange>
          </w:tcPr>
          <w:p w14:paraId="566A5D05" w14:textId="182E9192" w:rsidR="00744DE5" w:rsidRPr="00514A99" w:rsidRDefault="00744DE5" w:rsidP="00744DE5">
            <w:pPr>
              <w:rPr>
                <w:ins w:id="2075" w:author="Sun, Horace (CH01)" w:date="2017-03-29T09:48:00Z"/>
                <w:sz w:val="18"/>
                <w:szCs w:val="18"/>
              </w:rPr>
            </w:pPr>
            <w:ins w:id="2076" w:author="Sun, Horace (CH01)" w:date="2017-03-29T09:48:00Z">
              <w:r w:rsidRPr="00514A99">
                <w:rPr>
                  <w:sz w:val="18"/>
                  <w:szCs w:val="18"/>
                </w:rPr>
                <w:t>BPS-R200-Cassandra</w:t>
              </w:r>
            </w:ins>
          </w:p>
        </w:tc>
        <w:tc>
          <w:tcPr>
            <w:tcW w:w="1530" w:type="dxa"/>
            <w:tcPrChange w:id="2077" w:author="Sun, Horace (CH01)" w:date="2017-03-29T09:49:00Z">
              <w:tcPr>
                <w:tcW w:w="1726" w:type="dxa"/>
              </w:tcPr>
            </w:tcPrChange>
          </w:tcPr>
          <w:p w14:paraId="497F5F5C" w14:textId="7EFA9327" w:rsidR="00744DE5" w:rsidRDefault="00D63BE7">
            <w:pPr>
              <w:jc w:val="center"/>
              <w:rPr>
                <w:ins w:id="2078" w:author="Sun, Horace (CH01)" w:date="2017-03-29T09:48:00Z"/>
              </w:rPr>
              <w:pPrChange w:id="2079" w:author="Sun, Horace (CH01)" w:date="2017-03-29T09:51:00Z">
                <w:pPr/>
              </w:pPrChange>
            </w:pPr>
            <w:ins w:id="2080" w:author="Sun, Horace (CH01)" w:date="2017-03-29T09:51:00Z">
              <w:r>
                <w:t>-</w:t>
              </w:r>
            </w:ins>
          </w:p>
        </w:tc>
        <w:tc>
          <w:tcPr>
            <w:tcW w:w="1710" w:type="dxa"/>
            <w:tcPrChange w:id="2081" w:author="Sun, Horace (CH01)" w:date="2017-03-29T09:49:00Z">
              <w:tcPr>
                <w:tcW w:w="1726" w:type="dxa"/>
              </w:tcPr>
            </w:tcPrChange>
          </w:tcPr>
          <w:p w14:paraId="367A1E65" w14:textId="532323DB" w:rsidR="00744DE5" w:rsidRPr="00514A99" w:rsidRDefault="00744DE5" w:rsidP="00744DE5">
            <w:pPr>
              <w:rPr>
                <w:ins w:id="2082" w:author="Sun, Horace (CH01)" w:date="2017-03-29T09:48:00Z"/>
                <w:sz w:val="18"/>
                <w:szCs w:val="18"/>
              </w:rPr>
            </w:pPr>
            <w:ins w:id="2083" w:author="Sun, Horace (CH01)" w:date="2017-03-29T09:48:00Z">
              <w:r w:rsidRPr="00514A99">
                <w:rPr>
                  <w:sz w:val="18"/>
                  <w:szCs w:val="18"/>
                </w:rPr>
                <w:t>172.16.3.1</w:t>
              </w:r>
            </w:ins>
          </w:p>
        </w:tc>
        <w:tc>
          <w:tcPr>
            <w:tcW w:w="900" w:type="dxa"/>
            <w:vAlign w:val="bottom"/>
            <w:tcPrChange w:id="2084" w:author="Sun, Horace (CH01)" w:date="2017-03-29T09:49:00Z">
              <w:tcPr>
                <w:tcW w:w="1726" w:type="dxa"/>
                <w:vAlign w:val="bottom"/>
              </w:tcPr>
            </w:tcPrChange>
          </w:tcPr>
          <w:p w14:paraId="05ECD798" w14:textId="06236493" w:rsidR="00744DE5" w:rsidRPr="00514A99" w:rsidRDefault="00744DE5" w:rsidP="00744DE5">
            <w:pPr>
              <w:rPr>
                <w:ins w:id="2085" w:author="Sun, Horace (CH01)" w:date="2017-03-29T09:48:00Z"/>
                <w:color w:val="000000"/>
                <w:sz w:val="18"/>
                <w:szCs w:val="18"/>
              </w:rPr>
            </w:pPr>
            <w:ins w:id="2086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1 cores</w:t>
              </w:r>
            </w:ins>
          </w:p>
        </w:tc>
        <w:tc>
          <w:tcPr>
            <w:tcW w:w="900" w:type="dxa"/>
            <w:vAlign w:val="bottom"/>
            <w:tcPrChange w:id="2087" w:author="Sun, Horace (CH01)" w:date="2017-03-29T09:49:00Z">
              <w:tcPr>
                <w:tcW w:w="1726" w:type="dxa"/>
                <w:vAlign w:val="bottom"/>
              </w:tcPr>
            </w:tcPrChange>
          </w:tcPr>
          <w:p w14:paraId="6A179FF5" w14:textId="13D3256D" w:rsidR="00744DE5" w:rsidRPr="00514A99" w:rsidRDefault="00744DE5" w:rsidP="00744DE5">
            <w:pPr>
              <w:rPr>
                <w:ins w:id="2088" w:author="Sun, Horace (CH01)" w:date="2017-03-29T09:48:00Z"/>
                <w:color w:val="000000"/>
                <w:sz w:val="18"/>
                <w:szCs w:val="18"/>
              </w:rPr>
            </w:pPr>
            <w:ins w:id="2089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1G</w:t>
              </w:r>
            </w:ins>
            <w:ins w:id="2090" w:author="Horace Sun" w:date="2017-03-29T14:05:00Z">
              <w:r w:rsidR="00331187">
                <w:rPr>
                  <w:color w:val="000000"/>
                  <w:sz w:val="18"/>
                  <w:szCs w:val="18"/>
                </w:rPr>
                <w:t>B</w:t>
              </w:r>
            </w:ins>
          </w:p>
        </w:tc>
      </w:tr>
      <w:tr w:rsidR="00744DE5" w14:paraId="44B4A99B" w14:textId="77777777" w:rsidTr="00264CDF">
        <w:trPr>
          <w:ins w:id="2091" w:author="Sun, Horace (CH01)" w:date="2017-03-29T09:48:00Z"/>
        </w:trPr>
        <w:tc>
          <w:tcPr>
            <w:tcW w:w="2790" w:type="dxa"/>
            <w:tcPrChange w:id="2092" w:author="Sun, Horace (CH01)" w:date="2017-03-29T09:49:00Z">
              <w:tcPr>
                <w:tcW w:w="1726" w:type="dxa"/>
              </w:tcPr>
            </w:tcPrChange>
          </w:tcPr>
          <w:p w14:paraId="4FFB508B" w14:textId="44E59BAA" w:rsidR="00744DE5" w:rsidRPr="00514A99" w:rsidRDefault="00744DE5" w:rsidP="00744DE5">
            <w:pPr>
              <w:rPr>
                <w:ins w:id="2093" w:author="Sun, Horace (CH01)" w:date="2017-03-29T09:48:00Z"/>
                <w:sz w:val="18"/>
                <w:szCs w:val="18"/>
              </w:rPr>
            </w:pPr>
            <w:ins w:id="2094" w:author="Sun, Horace (CH01)" w:date="2017-03-29T09:48:00Z">
              <w:r w:rsidRPr="00514A99">
                <w:rPr>
                  <w:sz w:val="18"/>
                  <w:szCs w:val="18"/>
                </w:rPr>
                <w:t>BPS-R200-PostgreSQL</w:t>
              </w:r>
            </w:ins>
          </w:p>
        </w:tc>
        <w:tc>
          <w:tcPr>
            <w:tcW w:w="1530" w:type="dxa"/>
            <w:tcPrChange w:id="2095" w:author="Sun, Horace (CH01)" w:date="2017-03-29T09:49:00Z">
              <w:tcPr>
                <w:tcW w:w="1726" w:type="dxa"/>
              </w:tcPr>
            </w:tcPrChange>
          </w:tcPr>
          <w:p w14:paraId="774DD5B6" w14:textId="6DEC4669" w:rsidR="00744DE5" w:rsidRDefault="00D63BE7">
            <w:pPr>
              <w:jc w:val="center"/>
              <w:rPr>
                <w:ins w:id="2096" w:author="Sun, Horace (CH01)" w:date="2017-03-29T09:48:00Z"/>
              </w:rPr>
              <w:pPrChange w:id="2097" w:author="Sun, Horace (CH01)" w:date="2017-03-29T09:51:00Z">
                <w:pPr/>
              </w:pPrChange>
            </w:pPr>
            <w:ins w:id="2098" w:author="Sun, Horace (CH01)" w:date="2017-03-29T09:51:00Z">
              <w:r>
                <w:t>-</w:t>
              </w:r>
            </w:ins>
          </w:p>
        </w:tc>
        <w:tc>
          <w:tcPr>
            <w:tcW w:w="1710" w:type="dxa"/>
            <w:tcPrChange w:id="2099" w:author="Sun, Horace (CH01)" w:date="2017-03-29T09:49:00Z">
              <w:tcPr>
                <w:tcW w:w="1726" w:type="dxa"/>
              </w:tcPr>
            </w:tcPrChange>
          </w:tcPr>
          <w:p w14:paraId="000C9292" w14:textId="38E67975" w:rsidR="00744DE5" w:rsidRPr="00514A99" w:rsidRDefault="00744DE5" w:rsidP="00744DE5">
            <w:pPr>
              <w:rPr>
                <w:ins w:id="2100" w:author="Sun, Horace (CH01)" w:date="2017-03-29T09:48:00Z"/>
                <w:sz w:val="18"/>
                <w:szCs w:val="18"/>
              </w:rPr>
            </w:pPr>
            <w:ins w:id="2101" w:author="Sun, Horace (CH01)" w:date="2017-03-29T09:48:00Z">
              <w:r w:rsidRPr="00514A99">
                <w:rPr>
                  <w:sz w:val="18"/>
                  <w:szCs w:val="18"/>
                </w:rPr>
                <w:t>172.16.5.1</w:t>
              </w:r>
            </w:ins>
          </w:p>
        </w:tc>
        <w:tc>
          <w:tcPr>
            <w:tcW w:w="900" w:type="dxa"/>
            <w:vAlign w:val="bottom"/>
            <w:tcPrChange w:id="2102" w:author="Sun, Horace (CH01)" w:date="2017-03-29T09:49:00Z">
              <w:tcPr>
                <w:tcW w:w="1726" w:type="dxa"/>
                <w:vAlign w:val="bottom"/>
              </w:tcPr>
            </w:tcPrChange>
          </w:tcPr>
          <w:p w14:paraId="7D5F8A6E" w14:textId="7CCE3F96" w:rsidR="00744DE5" w:rsidRPr="00514A99" w:rsidRDefault="00744DE5" w:rsidP="00744DE5">
            <w:pPr>
              <w:rPr>
                <w:ins w:id="2103" w:author="Sun, Horace (CH01)" w:date="2017-03-29T09:48:00Z"/>
                <w:color w:val="000000"/>
                <w:sz w:val="18"/>
                <w:szCs w:val="18"/>
              </w:rPr>
            </w:pPr>
            <w:ins w:id="2104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2 cores</w:t>
              </w:r>
            </w:ins>
          </w:p>
        </w:tc>
        <w:tc>
          <w:tcPr>
            <w:tcW w:w="900" w:type="dxa"/>
            <w:vAlign w:val="bottom"/>
            <w:tcPrChange w:id="2105" w:author="Sun, Horace (CH01)" w:date="2017-03-29T09:49:00Z">
              <w:tcPr>
                <w:tcW w:w="1726" w:type="dxa"/>
                <w:vAlign w:val="bottom"/>
              </w:tcPr>
            </w:tcPrChange>
          </w:tcPr>
          <w:p w14:paraId="554EA249" w14:textId="264F85FD" w:rsidR="00744DE5" w:rsidRPr="00514A99" w:rsidRDefault="00744DE5" w:rsidP="00744DE5">
            <w:pPr>
              <w:rPr>
                <w:ins w:id="2106" w:author="Sun, Horace (CH01)" w:date="2017-03-29T09:48:00Z"/>
                <w:color w:val="000000"/>
                <w:sz w:val="18"/>
                <w:szCs w:val="18"/>
              </w:rPr>
            </w:pPr>
            <w:ins w:id="2107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4G</w:t>
              </w:r>
            </w:ins>
            <w:ins w:id="2108" w:author="Horace Sun" w:date="2017-03-29T14:05:00Z">
              <w:r w:rsidR="00331187">
                <w:rPr>
                  <w:color w:val="000000"/>
                  <w:sz w:val="18"/>
                  <w:szCs w:val="18"/>
                </w:rPr>
                <w:t>B</w:t>
              </w:r>
            </w:ins>
          </w:p>
        </w:tc>
      </w:tr>
      <w:tr w:rsidR="00744DE5" w14:paraId="326DAE91" w14:textId="77777777" w:rsidTr="00264CDF">
        <w:trPr>
          <w:ins w:id="2109" w:author="Sun, Horace (CH01)" w:date="2017-03-29T09:48:00Z"/>
        </w:trPr>
        <w:tc>
          <w:tcPr>
            <w:tcW w:w="2790" w:type="dxa"/>
            <w:tcPrChange w:id="2110" w:author="Sun, Horace (CH01)" w:date="2017-03-29T09:49:00Z">
              <w:tcPr>
                <w:tcW w:w="1726" w:type="dxa"/>
              </w:tcPr>
            </w:tcPrChange>
          </w:tcPr>
          <w:p w14:paraId="61411A34" w14:textId="34CEAFC4" w:rsidR="00744DE5" w:rsidRPr="00514A99" w:rsidRDefault="00744DE5" w:rsidP="00744DE5">
            <w:pPr>
              <w:rPr>
                <w:ins w:id="2111" w:author="Sun, Horace (CH01)" w:date="2017-03-29T09:48:00Z"/>
                <w:sz w:val="18"/>
                <w:szCs w:val="18"/>
              </w:rPr>
            </w:pPr>
            <w:ins w:id="2112" w:author="Sun, Horace (CH01)" w:date="2017-03-29T09:48:00Z">
              <w:r w:rsidRPr="00514A99">
                <w:rPr>
                  <w:sz w:val="18"/>
                  <w:szCs w:val="18"/>
                </w:rPr>
                <w:t>BPS-R200-User Management</w:t>
              </w:r>
            </w:ins>
          </w:p>
        </w:tc>
        <w:tc>
          <w:tcPr>
            <w:tcW w:w="1530" w:type="dxa"/>
            <w:tcPrChange w:id="2113" w:author="Sun, Horace (CH01)" w:date="2017-03-29T09:49:00Z">
              <w:tcPr>
                <w:tcW w:w="1726" w:type="dxa"/>
              </w:tcPr>
            </w:tcPrChange>
          </w:tcPr>
          <w:p w14:paraId="19973873" w14:textId="1C56251B" w:rsidR="00744DE5" w:rsidRDefault="00D63BE7">
            <w:pPr>
              <w:jc w:val="center"/>
              <w:rPr>
                <w:ins w:id="2114" w:author="Sun, Horace (CH01)" w:date="2017-03-29T09:48:00Z"/>
              </w:rPr>
              <w:pPrChange w:id="2115" w:author="Sun, Horace (CH01)" w:date="2017-03-29T09:51:00Z">
                <w:pPr/>
              </w:pPrChange>
            </w:pPr>
            <w:ins w:id="2116" w:author="Sun, Horace (CH01)" w:date="2017-03-29T09:51:00Z">
              <w:r>
                <w:t>-</w:t>
              </w:r>
            </w:ins>
          </w:p>
        </w:tc>
        <w:tc>
          <w:tcPr>
            <w:tcW w:w="1710" w:type="dxa"/>
            <w:tcPrChange w:id="2117" w:author="Sun, Horace (CH01)" w:date="2017-03-29T09:49:00Z">
              <w:tcPr>
                <w:tcW w:w="1726" w:type="dxa"/>
              </w:tcPr>
            </w:tcPrChange>
          </w:tcPr>
          <w:p w14:paraId="595D5B68" w14:textId="7839C9CB" w:rsidR="00744DE5" w:rsidRPr="00514A99" w:rsidRDefault="00744DE5" w:rsidP="00744DE5">
            <w:pPr>
              <w:rPr>
                <w:ins w:id="2118" w:author="Sun, Horace (CH01)" w:date="2017-03-29T09:48:00Z"/>
                <w:sz w:val="18"/>
                <w:szCs w:val="18"/>
              </w:rPr>
            </w:pPr>
            <w:ins w:id="2119" w:author="Sun, Horace (CH01)" w:date="2017-03-29T09:48:00Z">
              <w:r w:rsidRPr="00514A99">
                <w:rPr>
                  <w:sz w:val="18"/>
                  <w:szCs w:val="18"/>
                </w:rPr>
                <w:t>172.16.6.1</w:t>
              </w:r>
            </w:ins>
          </w:p>
        </w:tc>
        <w:tc>
          <w:tcPr>
            <w:tcW w:w="900" w:type="dxa"/>
            <w:vAlign w:val="bottom"/>
            <w:tcPrChange w:id="2120" w:author="Sun, Horace (CH01)" w:date="2017-03-29T09:49:00Z">
              <w:tcPr>
                <w:tcW w:w="1726" w:type="dxa"/>
                <w:vAlign w:val="bottom"/>
              </w:tcPr>
            </w:tcPrChange>
          </w:tcPr>
          <w:p w14:paraId="6D88977E" w14:textId="5BFF578C" w:rsidR="00744DE5" w:rsidRPr="00514A99" w:rsidRDefault="00744DE5" w:rsidP="00744DE5">
            <w:pPr>
              <w:rPr>
                <w:ins w:id="2121" w:author="Sun, Horace (CH01)" w:date="2017-03-29T09:48:00Z"/>
                <w:color w:val="000000"/>
                <w:sz w:val="18"/>
                <w:szCs w:val="18"/>
              </w:rPr>
            </w:pPr>
            <w:ins w:id="2122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 cores</w:t>
              </w:r>
            </w:ins>
          </w:p>
        </w:tc>
        <w:tc>
          <w:tcPr>
            <w:tcW w:w="900" w:type="dxa"/>
            <w:vAlign w:val="bottom"/>
            <w:tcPrChange w:id="2123" w:author="Sun, Horace (CH01)" w:date="2017-03-29T09:49:00Z">
              <w:tcPr>
                <w:tcW w:w="1726" w:type="dxa"/>
                <w:vAlign w:val="bottom"/>
              </w:tcPr>
            </w:tcPrChange>
          </w:tcPr>
          <w:p w14:paraId="2C28C080" w14:textId="53D40803" w:rsidR="00744DE5" w:rsidRPr="00514A99" w:rsidRDefault="00744DE5" w:rsidP="00744DE5">
            <w:pPr>
              <w:rPr>
                <w:ins w:id="2124" w:author="Sun, Horace (CH01)" w:date="2017-03-29T09:48:00Z"/>
                <w:color w:val="000000"/>
                <w:sz w:val="18"/>
                <w:szCs w:val="18"/>
              </w:rPr>
            </w:pPr>
            <w:ins w:id="2125" w:author="Sun, Horace (CH01)" w:date="2017-03-29T09:48:00Z">
              <w:r w:rsidRPr="00514A99">
                <w:rPr>
                  <w:color w:val="000000"/>
                  <w:sz w:val="18"/>
                  <w:szCs w:val="18"/>
                </w:rPr>
                <w:t>4G</w:t>
              </w:r>
            </w:ins>
            <w:ins w:id="2126" w:author="Horace Sun" w:date="2017-03-29T14:05:00Z">
              <w:r w:rsidR="00331187">
                <w:rPr>
                  <w:color w:val="000000"/>
                  <w:sz w:val="18"/>
                  <w:szCs w:val="18"/>
                </w:rPr>
                <w:t>B</w:t>
              </w:r>
            </w:ins>
          </w:p>
        </w:tc>
      </w:tr>
    </w:tbl>
    <w:p w14:paraId="228939F9" w14:textId="3EEA6334" w:rsidR="00744DE5" w:rsidDel="002B0138" w:rsidRDefault="00744DE5" w:rsidP="00955AEA">
      <w:pPr>
        <w:rPr>
          <w:del w:id="2127" w:author="Sun, Horace (CH01)" w:date="2017-03-29T09:48:00Z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PrChange w:id="2128" w:author="Sun, Horace (CH01)" w:date="2017-03-29T09:48:00Z">
          <w:tblPr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695"/>
        <w:gridCol w:w="1260"/>
        <w:gridCol w:w="1353"/>
        <w:gridCol w:w="1260"/>
        <w:gridCol w:w="1890"/>
        <w:tblGridChange w:id="2129">
          <w:tblGrid>
            <w:gridCol w:w="1660"/>
            <w:gridCol w:w="1120"/>
            <w:gridCol w:w="1530"/>
            <w:gridCol w:w="1065"/>
            <w:gridCol w:w="1943"/>
          </w:tblGrid>
        </w:tblGridChange>
      </w:tblGrid>
      <w:tr w:rsidR="00B4345F" w:rsidRPr="00F644FF" w:rsidDel="002B0138" w14:paraId="0FE1BFA6" w14:textId="476172BF" w:rsidTr="002B0138">
        <w:trPr>
          <w:trHeight w:val="323"/>
          <w:del w:id="2130" w:author="Sun, Horace (CH01)" w:date="2017-03-29T09:48:00Z"/>
        </w:trPr>
        <w:tc>
          <w:tcPr>
            <w:tcW w:w="2695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tcPrChange w:id="2131" w:author="Sun, Horace (CH01)" w:date="2017-03-29T09:48:00Z">
              <w:tcPr>
                <w:tcW w:w="1660" w:type="dxa"/>
                <w:shd w:val="clear" w:color="auto" w:fill="BFBFBF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2B28B867" w14:textId="40EC8CD2" w:rsidR="00B4345F" w:rsidRPr="0031700A" w:rsidDel="002B0138" w:rsidRDefault="00B4345F">
            <w:pPr>
              <w:jc w:val="center"/>
              <w:rPr>
                <w:del w:id="2132" w:author="Sun, Horace (CH01)" w:date="2017-03-29T09:48:00Z"/>
                <w:b/>
                <w:sz w:val="18"/>
                <w:szCs w:val="18"/>
                <w:rPrChange w:id="2133" w:author="Sun, Horace (CH01)" w:date="2017-03-29T09:42:00Z">
                  <w:rPr>
                    <w:del w:id="2134" w:author="Sun, Horace (CH01)" w:date="2017-03-29T09:48:00Z"/>
                  </w:rPr>
                </w:rPrChange>
              </w:rPr>
              <w:pPrChange w:id="2135" w:author="Sun, Horace (CH01)" w:date="2017-03-29T09:45:00Z">
                <w:pPr/>
              </w:pPrChange>
            </w:pPr>
            <w:del w:id="2136" w:author="Sun, Horace (CH01)" w:date="2017-03-29T09:40:00Z">
              <w:r w:rsidRPr="0031700A" w:rsidDel="00FD25A9">
                <w:rPr>
                  <w:b/>
                  <w:sz w:val="18"/>
                  <w:szCs w:val="18"/>
                  <w:rPrChange w:id="2137" w:author="Sun, Horace (CH01)" w:date="2017-03-29T09:42:00Z">
                    <w:rPr/>
                  </w:rPrChange>
                </w:rPr>
                <w:delText>Server for DIT 2</w:delText>
              </w:r>
            </w:del>
          </w:p>
        </w:tc>
        <w:tc>
          <w:tcPr>
            <w:tcW w:w="1260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tcPrChange w:id="2138" w:author="Sun, Horace (CH01)" w:date="2017-03-29T09:48:00Z">
              <w:tcPr>
                <w:tcW w:w="1120" w:type="dxa"/>
                <w:shd w:val="clear" w:color="auto" w:fill="BFBFBF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54371A70" w14:textId="4DE32057" w:rsidR="00B4345F" w:rsidRPr="0031700A" w:rsidDel="002B0138" w:rsidRDefault="00B4345F">
            <w:pPr>
              <w:jc w:val="center"/>
              <w:rPr>
                <w:del w:id="2139" w:author="Sun, Horace (CH01)" w:date="2017-03-29T09:48:00Z"/>
                <w:b/>
                <w:sz w:val="18"/>
                <w:szCs w:val="18"/>
                <w:rPrChange w:id="2140" w:author="Sun, Horace (CH01)" w:date="2017-03-29T09:42:00Z">
                  <w:rPr>
                    <w:del w:id="2141" w:author="Sun, Horace (CH01)" w:date="2017-03-29T09:48:00Z"/>
                  </w:rPr>
                </w:rPrChange>
              </w:rPr>
              <w:pPrChange w:id="2142" w:author="Sun, Horace (CH01)" w:date="2017-03-29T09:45:00Z">
                <w:pPr/>
              </w:pPrChange>
            </w:pPr>
            <w:del w:id="2143" w:author="Sun, Horace (CH01)" w:date="2017-03-29T09:41:00Z">
              <w:r w:rsidRPr="0031700A" w:rsidDel="00316A3C">
                <w:rPr>
                  <w:b/>
                  <w:sz w:val="18"/>
                  <w:szCs w:val="18"/>
                  <w:rPrChange w:id="2144" w:author="Sun, Horace (CH01)" w:date="2017-03-29T09:42:00Z">
                    <w:rPr/>
                  </w:rPrChange>
                </w:rPr>
                <w:delText>External IP Address</w:delText>
              </w:r>
            </w:del>
          </w:p>
        </w:tc>
        <w:tc>
          <w:tcPr>
            <w:tcW w:w="1260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tcPrChange w:id="2145" w:author="Sun, Horace (CH01)" w:date="2017-03-29T09:48:00Z">
              <w:tcPr>
                <w:tcW w:w="1530" w:type="dxa"/>
                <w:shd w:val="clear" w:color="auto" w:fill="BFBFBF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60FE1E6A" w14:textId="1D5C9175" w:rsidR="00B4345F" w:rsidRPr="0031700A" w:rsidDel="002B0138" w:rsidRDefault="00B4345F">
            <w:pPr>
              <w:jc w:val="center"/>
              <w:rPr>
                <w:del w:id="2146" w:author="Sun, Horace (CH01)" w:date="2017-03-29T09:48:00Z"/>
                <w:b/>
                <w:sz w:val="18"/>
                <w:szCs w:val="18"/>
                <w:rPrChange w:id="2147" w:author="Sun, Horace (CH01)" w:date="2017-03-29T09:42:00Z">
                  <w:rPr>
                    <w:del w:id="2148" w:author="Sun, Horace (CH01)" w:date="2017-03-29T09:48:00Z"/>
                  </w:rPr>
                </w:rPrChange>
              </w:rPr>
              <w:pPrChange w:id="2149" w:author="Sun, Horace (CH01)" w:date="2017-03-29T09:45:00Z">
                <w:pPr/>
              </w:pPrChange>
            </w:pPr>
            <w:del w:id="2150" w:author="Sun, Horace (CH01)" w:date="2017-03-29T09:41:00Z">
              <w:r w:rsidRPr="0031700A" w:rsidDel="00316A3C">
                <w:rPr>
                  <w:b/>
                  <w:sz w:val="18"/>
                  <w:szCs w:val="18"/>
                  <w:rPrChange w:id="2151" w:author="Sun, Horace (CH01)" w:date="2017-03-29T09:42:00Z">
                    <w:rPr/>
                  </w:rPrChange>
                </w:rPr>
                <w:delText>Internal IP Address</w:delText>
              </w:r>
            </w:del>
          </w:p>
        </w:tc>
        <w:tc>
          <w:tcPr>
            <w:tcW w:w="1260" w:type="dxa"/>
            <w:shd w:val="clear" w:color="auto" w:fill="E7E6E6" w:themeFill="background2"/>
            <w:tcPrChange w:id="2152" w:author="Sun, Horace (CH01)" w:date="2017-03-29T09:48:00Z">
              <w:tcPr>
                <w:tcW w:w="1065" w:type="dxa"/>
                <w:shd w:val="clear" w:color="auto" w:fill="BFBFBF"/>
              </w:tcPr>
            </w:tcPrChange>
          </w:tcPr>
          <w:p w14:paraId="695A4821" w14:textId="034505E8" w:rsidR="00B4345F" w:rsidRPr="0031700A" w:rsidDel="002B0138" w:rsidRDefault="00B4345F">
            <w:pPr>
              <w:jc w:val="center"/>
              <w:rPr>
                <w:del w:id="2153" w:author="Sun, Horace (CH01)" w:date="2017-03-29T09:48:00Z"/>
                <w:b/>
                <w:sz w:val="18"/>
                <w:szCs w:val="18"/>
                <w:rPrChange w:id="2154" w:author="Sun, Horace (CH01)" w:date="2017-03-29T09:42:00Z">
                  <w:rPr>
                    <w:del w:id="2155" w:author="Sun, Horace (CH01)" w:date="2017-03-29T09:48:00Z"/>
                  </w:rPr>
                </w:rPrChange>
              </w:rPr>
              <w:pPrChange w:id="2156" w:author="Sun, Horace (CH01)" w:date="2017-03-29T09:45:00Z">
                <w:pPr/>
              </w:pPrChange>
            </w:pPr>
            <w:del w:id="2157" w:author="Sun, Horace (CH01)" w:date="2017-03-29T09:48:00Z">
              <w:r w:rsidRPr="0031700A" w:rsidDel="002B0138">
                <w:rPr>
                  <w:b/>
                  <w:sz w:val="18"/>
                  <w:szCs w:val="18"/>
                  <w:rPrChange w:id="2158" w:author="Sun, Horace (CH01)" w:date="2017-03-29T09:42:00Z">
                    <w:rPr/>
                  </w:rPrChange>
                </w:rPr>
                <w:delText>CPU</w:delText>
              </w:r>
            </w:del>
          </w:p>
        </w:tc>
        <w:tc>
          <w:tcPr>
            <w:tcW w:w="1890" w:type="dxa"/>
            <w:shd w:val="clear" w:color="auto" w:fill="E7E6E6" w:themeFill="background2"/>
            <w:tcPrChange w:id="2159" w:author="Sun, Horace (CH01)" w:date="2017-03-29T09:48:00Z">
              <w:tcPr>
                <w:tcW w:w="1943" w:type="dxa"/>
                <w:shd w:val="clear" w:color="auto" w:fill="BFBFBF"/>
              </w:tcPr>
            </w:tcPrChange>
          </w:tcPr>
          <w:p w14:paraId="30DEA15B" w14:textId="0A0044F0" w:rsidR="00B4345F" w:rsidRPr="0031700A" w:rsidDel="002B0138" w:rsidRDefault="00B4345F">
            <w:pPr>
              <w:jc w:val="center"/>
              <w:rPr>
                <w:del w:id="2160" w:author="Sun, Horace (CH01)" w:date="2017-03-29T09:48:00Z"/>
                <w:b/>
                <w:sz w:val="18"/>
                <w:szCs w:val="18"/>
                <w:rPrChange w:id="2161" w:author="Sun, Horace (CH01)" w:date="2017-03-29T09:42:00Z">
                  <w:rPr>
                    <w:del w:id="2162" w:author="Sun, Horace (CH01)" w:date="2017-03-29T09:48:00Z"/>
                  </w:rPr>
                </w:rPrChange>
              </w:rPr>
              <w:pPrChange w:id="2163" w:author="Sun, Horace (CH01)" w:date="2017-03-29T09:45:00Z">
                <w:pPr/>
              </w:pPrChange>
            </w:pPr>
            <w:del w:id="2164" w:author="Sun, Horace (CH01)" w:date="2017-03-29T09:45:00Z">
              <w:r w:rsidRPr="0031700A" w:rsidDel="009B06F6">
                <w:rPr>
                  <w:b/>
                  <w:sz w:val="18"/>
                  <w:szCs w:val="18"/>
                  <w:rPrChange w:id="2165" w:author="Sun, Horace (CH01)" w:date="2017-03-29T09:42:00Z">
                    <w:rPr/>
                  </w:rPrChange>
                </w:rPr>
                <w:delText>Memory  (Optimized)</w:delText>
              </w:r>
            </w:del>
          </w:p>
        </w:tc>
      </w:tr>
      <w:tr w:rsidR="00B4345F" w:rsidRPr="00F644FF" w:rsidDel="002B0138" w14:paraId="4F2499A2" w14:textId="679DA18B" w:rsidTr="002B0138">
        <w:trPr>
          <w:del w:id="2166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167" w:author="Sun, Horace (CH01)" w:date="2017-03-29T09:48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6281EF70" w14:textId="007BE5C5" w:rsidR="00B4345F" w:rsidRPr="00F644FF" w:rsidDel="002B0138" w:rsidRDefault="00B4345F" w:rsidP="00165F90">
            <w:pPr>
              <w:rPr>
                <w:del w:id="2168" w:author="Sun, Horace (CH01)" w:date="2017-03-29T09:48:00Z"/>
                <w:sz w:val="18"/>
                <w:szCs w:val="18"/>
                <w:rPrChange w:id="2169" w:author="Sun, Horace (CH01)" w:date="2017-03-29T09:41:00Z">
                  <w:rPr>
                    <w:del w:id="2170" w:author="Sun, Horace (CH01)" w:date="2017-03-29T09:48:00Z"/>
                  </w:rPr>
                </w:rPrChange>
              </w:rPr>
            </w:pPr>
            <w:del w:id="2171" w:author="Sun, Horace (CH01)" w:date="2017-03-29T09:48:00Z">
              <w:r w:rsidRPr="00F644FF" w:rsidDel="002B0138">
                <w:rPr>
                  <w:sz w:val="18"/>
                  <w:szCs w:val="18"/>
                  <w:rPrChange w:id="2172" w:author="Sun, Horace (CH01)" w:date="2017-03-29T09:41:00Z">
                    <w:rPr/>
                  </w:rPrChange>
                </w:rPr>
                <w:delText>BPS-R200-NginX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173" w:author="Sun, Horace (CH01)" w:date="2017-03-29T09:48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2DCB7501" w14:textId="2C2A5956" w:rsidR="00B4345F" w:rsidRPr="00F644FF" w:rsidDel="002B0138" w:rsidRDefault="00B4345F" w:rsidP="00165F90">
            <w:pPr>
              <w:rPr>
                <w:del w:id="2174" w:author="Sun, Horace (CH01)" w:date="2017-03-29T09:48:00Z"/>
                <w:sz w:val="18"/>
                <w:szCs w:val="18"/>
                <w:rPrChange w:id="2175" w:author="Sun, Horace (CH01)" w:date="2017-03-29T09:41:00Z">
                  <w:rPr>
                    <w:del w:id="2176" w:author="Sun, Horace (CH01)" w:date="2017-03-29T09:48:00Z"/>
                  </w:rPr>
                </w:rPrChange>
              </w:rPr>
            </w:pPr>
            <w:del w:id="2177" w:author="Sun, Horace (CH01)" w:date="2017-03-29T09:48:00Z">
              <w:r w:rsidRPr="00F644FF" w:rsidDel="002B0138">
                <w:rPr>
                  <w:color w:val="003300"/>
                  <w:sz w:val="18"/>
                  <w:szCs w:val="18"/>
                  <w:rPrChange w:id="2178" w:author="Sun, Horace (CH01)" w:date="2017-03-29T09:41:00Z">
                    <w:rPr>
                      <w:color w:val="003300"/>
                    </w:rPr>
                  </w:rPrChange>
                </w:rPr>
                <w:delText>DHCP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179" w:author="Sun, Horace (CH01)" w:date="2017-03-29T09:48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71546E9E" w14:textId="6FB1F682" w:rsidR="00B4345F" w:rsidRPr="00F644FF" w:rsidDel="002B0138" w:rsidRDefault="00B4345F" w:rsidP="00165F90">
            <w:pPr>
              <w:rPr>
                <w:del w:id="2180" w:author="Sun, Horace (CH01)" w:date="2017-03-29T09:48:00Z"/>
                <w:sz w:val="18"/>
                <w:szCs w:val="18"/>
                <w:rPrChange w:id="2181" w:author="Sun, Horace (CH01)" w:date="2017-03-29T09:41:00Z">
                  <w:rPr>
                    <w:del w:id="2182" w:author="Sun, Horace (CH01)" w:date="2017-03-29T09:48:00Z"/>
                  </w:rPr>
                </w:rPrChange>
              </w:rPr>
            </w:pPr>
            <w:del w:id="2183" w:author="Sun, Horace (CH01)" w:date="2017-03-29T09:48:00Z">
              <w:r w:rsidRPr="00F644FF" w:rsidDel="002B0138">
                <w:rPr>
                  <w:sz w:val="18"/>
                  <w:szCs w:val="18"/>
                  <w:rPrChange w:id="2184" w:author="Sun, Horace (CH01)" w:date="2017-03-29T09:41:00Z">
                    <w:rPr/>
                  </w:rPrChange>
                </w:rPr>
                <w:delText>172.16.7.1</w:delText>
              </w:r>
            </w:del>
          </w:p>
        </w:tc>
        <w:tc>
          <w:tcPr>
            <w:tcW w:w="1260" w:type="dxa"/>
            <w:vAlign w:val="bottom"/>
            <w:tcPrChange w:id="2185" w:author="Sun, Horace (CH01)" w:date="2017-03-29T09:48:00Z">
              <w:tcPr>
                <w:tcW w:w="1065" w:type="dxa"/>
                <w:vAlign w:val="bottom"/>
              </w:tcPr>
            </w:tcPrChange>
          </w:tcPr>
          <w:p w14:paraId="2FF1AE19" w14:textId="194ABC66" w:rsidR="00B4345F" w:rsidRPr="00F644FF" w:rsidDel="002B0138" w:rsidRDefault="00B4345F" w:rsidP="00165F90">
            <w:pPr>
              <w:rPr>
                <w:del w:id="2186" w:author="Sun, Horace (CH01)" w:date="2017-03-29T09:48:00Z"/>
                <w:sz w:val="18"/>
                <w:szCs w:val="18"/>
                <w:rPrChange w:id="2187" w:author="Sun, Horace (CH01)" w:date="2017-03-29T09:41:00Z">
                  <w:rPr>
                    <w:del w:id="2188" w:author="Sun, Horace (CH01)" w:date="2017-03-29T09:48:00Z"/>
                  </w:rPr>
                </w:rPrChange>
              </w:rPr>
            </w:pPr>
            <w:del w:id="2189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190" w:author="Sun, Horace (CH01)" w:date="2017-03-29T09:41:00Z">
                    <w:rPr>
                      <w:color w:val="000000"/>
                    </w:rPr>
                  </w:rPrChange>
                </w:rPr>
                <w:delText>4 cores</w:delText>
              </w:r>
            </w:del>
          </w:p>
        </w:tc>
        <w:tc>
          <w:tcPr>
            <w:tcW w:w="1890" w:type="dxa"/>
            <w:vAlign w:val="bottom"/>
            <w:tcPrChange w:id="2191" w:author="Sun, Horace (CH01)" w:date="2017-03-29T09:48:00Z">
              <w:tcPr>
                <w:tcW w:w="1943" w:type="dxa"/>
                <w:vAlign w:val="bottom"/>
              </w:tcPr>
            </w:tcPrChange>
          </w:tcPr>
          <w:p w14:paraId="3C3345FD" w14:textId="632A44C8" w:rsidR="00B4345F" w:rsidRPr="00F644FF" w:rsidDel="002B0138" w:rsidRDefault="00B4345F" w:rsidP="00165F90">
            <w:pPr>
              <w:rPr>
                <w:del w:id="2192" w:author="Sun, Horace (CH01)" w:date="2017-03-29T09:48:00Z"/>
                <w:sz w:val="18"/>
                <w:szCs w:val="18"/>
                <w:rPrChange w:id="2193" w:author="Sun, Horace (CH01)" w:date="2017-03-29T09:41:00Z">
                  <w:rPr>
                    <w:del w:id="2194" w:author="Sun, Horace (CH01)" w:date="2017-03-29T09:48:00Z"/>
                  </w:rPr>
                </w:rPrChange>
              </w:rPr>
            </w:pPr>
            <w:del w:id="2195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196" w:author="Sun, Horace (CH01)" w:date="2017-03-29T09:41:00Z">
                    <w:rPr>
                      <w:color w:val="000000"/>
                    </w:rPr>
                  </w:rPrChange>
                </w:rPr>
                <w:delText>16G</w:delText>
              </w:r>
            </w:del>
          </w:p>
        </w:tc>
      </w:tr>
      <w:tr w:rsidR="00B4345F" w:rsidRPr="00F644FF" w:rsidDel="002B0138" w14:paraId="405991C1" w14:textId="6BBA5268" w:rsidTr="002B0138">
        <w:trPr>
          <w:del w:id="2197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198" w:author="Sun, Horace (CH01)" w:date="2017-03-29T09:48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4A26CDF8" w14:textId="254B3920" w:rsidR="00B4345F" w:rsidRPr="00F644FF" w:rsidDel="002B0138" w:rsidRDefault="00B4345F" w:rsidP="00165F90">
            <w:pPr>
              <w:rPr>
                <w:del w:id="2199" w:author="Sun, Horace (CH01)" w:date="2017-03-29T09:48:00Z"/>
                <w:sz w:val="18"/>
                <w:szCs w:val="18"/>
                <w:rPrChange w:id="2200" w:author="Sun, Horace (CH01)" w:date="2017-03-29T09:41:00Z">
                  <w:rPr>
                    <w:del w:id="2201" w:author="Sun, Horace (CH01)" w:date="2017-03-29T09:48:00Z"/>
                  </w:rPr>
                </w:rPrChange>
              </w:rPr>
            </w:pPr>
            <w:del w:id="2202" w:author="Sun, Horace (CH01)" w:date="2017-03-29T09:48:00Z">
              <w:r w:rsidRPr="00F644FF" w:rsidDel="002B0138">
                <w:rPr>
                  <w:sz w:val="18"/>
                  <w:szCs w:val="18"/>
                  <w:rPrChange w:id="2203" w:author="Sun, Horace (CH01)" w:date="2017-03-29T09:41:00Z">
                    <w:rPr/>
                  </w:rPrChange>
                </w:rPr>
                <w:delText>BPS-R200-Static Resource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04" w:author="Sun, Horace (CH01)" w:date="2017-03-29T09:48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4DB86F12" w14:textId="51DB3C1E" w:rsidR="00B4345F" w:rsidRPr="00F644FF" w:rsidDel="002B0138" w:rsidRDefault="00B4345F" w:rsidP="00165F90">
            <w:pPr>
              <w:rPr>
                <w:del w:id="2205" w:author="Sun, Horace (CH01)" w:date="2017-03-29T09:48:00Z"/>
                <w:sz w:val="18"/>
                <w:szCs w:val="18"/>
                <w:rPrChange w:id="2206" w:author="Sun, Horace (CH01)" w:date="2017-03-29T09:41:00Z">
                  <w:rPr>
                    <w:del w:id="2207" w:author="Sun, Horace (CH01)" w:date="2017-03-29T09:48:00Z"/>
                  </w:rPr>
                </w:rPrChange>
              </w:rPr>
            </w:pPr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08" w:author="Sun, Horace (CH01)" w:date="2017-03-29T09:48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3789E66C" w14:textId="629E2D47" w:rsidR="00B4345F" w:rsidRPr="00F644FF" w:rsidDel="002B0138" w:rsidRDefault="00B4345F" w:rsidP="00165F90">
            <w:pPr>
              <w:rPr>
                <w:del w:id="2209" w:author="Sun, Horace (CH01)" w:date="2017-03-29T09:48:00Z"/>
                <w:sz w:val="18"/>
                <w:szCs w:val="18"/>
                <w:rPrChange w:id="2210" w:author="Sun, Horace (CH01)" w:date="2017-03-29T09:41:00Z">
                  <w:rPr>
                    <w:del w:id="2211" w:author="Sun, Horace (CH01)" w:date="2017-03-29T09:48:00Z"/>
                  </w:rPr>
                </w:rPrChange>
              </w:rPr>
            </w:pPr>
            <w:del w:id="2212" w:author="Sun, Horace (CH01)" w:date="2017-03-29T09:48:00Z">
              <w:r w:rsidRPr="00F644FF" w:rsidDel="002B0138">
                <w:rPr>
                  <w:sz w:val="18"/>
                  <w:szCs w:val="18"/>
                  <w:rPrChange w:id="2213" w:author="Sun, Horace (CH01)" w:date="2017-03-29T09:41:00Z">
                    <w:rPr/>
                  </w:rPrChange>
                </w:rPr>
                <w:delText>172.16.0.1</w:delText>
              </w:r>
            </w:del>
          </w:p>
        </w:tc>
        <w:tc>
          <w:tcPr>
            <w:tcW w:w="1260" w:type="dxa"/>
            <w:vAlign w:val="bottom"/>
            <w:tcPrChange w:id="2214" w:author="Sun, Horace (CH01)" w:date="2017-03-29T09:48:00Z">
              <w:tcPr>
                <w:tcW w:w="1065" w:type="dxa"/>
                <w:vAlign w:val="bottom"/>
              </w:tcPr>
            </w:tcPrChange>
          </w:tcPr>
          <w:p w14:paraId="47DFE95C" w14:textId="693BE996" w:rsidR="00B4345F" w:rsidRPr="00F644FF" w:rsidDel="002B0138" w:rsidRDefault="00B4345F" w:rsidP="00165F90">
            <w:pPr>
              <w:rPr>
                <w:del w:id="2215" w:author="Sun, Horace (CH01)" w:date="2017-03-29T09:48:00Z"/>
                <w:sz w:val="18"/>
                <w:szCs w:val="18"/>
                <w:rPrChange w:id="2216" w:author="Sun, Horace (CH01)" w:date="2017-03-29T09:41:00Z">
                  <w:rPr>
                    <w:del w:id="2217" w:author="Sun, Horace (CH01)" w:date="2017-03-29T09:48:00Z"/>
                  </w:rPr>
                </w:rPrChange>
              </w:rPr>
            </w:pPr>
            <w:del w:id="2218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219" w:author="Sun, Horace (CH01)" w:date="2017-03-29T09:41:00Z">
                    <w:rPr>
                      <w:color w:val="000000"/>
                    </w:rPr>
                  </w:rPrChange>
                </w:rPr>
                <w:delText>4 cores</w:delText>
              </w:r>
            </w:del>
          </w:p>
        </w:tc>
        <w:tc>
          <w:tcPr>
            <w:tcW w:w="1890" w:type="dxa"/>
            <w:vAlign w:val="bottom"/>
            <w:tcPrChange w:id="2220" w:author="Sun, Horace (CH01)" w:date="2017-03-29T09:48:00Z">
              <w:tcPr>
                <w:tcW w:w="1943" w:type="dxa"/>
                <w:vAlign w:val="bottom"/>
              </w:tcPr>
            </w:tcPrChange>
          </w:tcPr>
          <w:p w14:paraId="1B7D00EE" w14:textId="3A7D15CE" w:rsidR="00B4345F" w:rsidRPr="00F644FF" w:rsidDel="002B0138" w:rsidRDefault="00B4345F" w:rsidP="00165F90">
            <w:pPr>
              <w:rPr>
                <w:del w:id="2221" w:author="Sun, Horace (CH01)" w:date="2017-03-29T09:48:00Z"/>
                <w:sz w:val="18"/>
                <w:szCs w:val="18"/>
                <w:rPrChange w:id="2222" w:author="Sun, Horace (CH01)" w:date="2017-03-29T09:41:00Z">
                  <w:rPr>
                    <w:del w:id="2223" w:author="Sun, Horace (CH01)" w:date="2017-03-29T09:48:00Z"/>
                  </w:rPr>
                </w:rPrChange>
              </w:rPr>
            </w:pPr>
            <w:del w:id="2224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225" w:author="Sun, Horace (CH01)" w:date="2017-03-29T09:41:00Z">
                    <w:rPr>
                      <w:color w:val="000000"/>
                    </w:rPr>
                  </w:rPrChange>
                </w:rPr>
                <w:delText>8G</w:delText>
              </w:r>
            </w:del>
          </w:p>
        </w:tc>
      </w:tr>
      <w:tr w:rsidR="00B4345F" w:rsidRPr="00F644FF" w:rsidDel="002B0138" w14:paraId="12858F04" w14:textId="70876286" w:rsidTr="002B0138">
        <w:trPr>
          <w:del w:id="2226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27" w:author="Sun, Horace (CH01)" w:date="2017-03-29T09:48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47396EC2" w14:textId="65F84010" w:rsidR="00B4345F" w:rsidRPr="00F644FF" w:rsidDel="002B0138" w:rsidRDefault="00B4345F" w:rsidP="00165F90">
            <w:pPr>
              <w:rPr>
                <w:del w:id="2228" w:author="Sun, Horace (CH01)" w:date="2017-03-29T09:48:00Z"/>
                <w:sz w:val="18"/>
                <w:szCs w:val="18"/>
                <w:rPrChange w:id="2229" w:author="Sun, Horace (CH01)" w:date="2017-03-29T09:41:00Z">
                  <w:rPr>
                    <w:del w:id="2230" w:author="Sun, Horace (CH01)" w:date="2017-03-29T09:48:00Z"/>
                  </w:rPr>
                </w:rPrChange>
              </w:rPr>
            </w:pPr>
            <w:del w:id="2231" w:author="Sun, Horace (CH01)" w:date="2017-03-29T09:48:00Z">
              <w:r w:rsidRPr="00F644FF" w:rsidDel="002B0138">
                <w:rPr>
                  <w:sz w:val="18"/>
                  <w:szCs w:val="18"/>
                  <w:rPrChange w:id="2232" w:author="Sun, Horace (CH01)" w:date="2017-03-29T09:41:00Z">
                    <w:rPr/>
                  </w:rPrChange>
                </w:rPr>
                <w:delText>BPS-R200-Dynamic Resource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33" w:author="Sun, Horace (CH01)" w:date="2017-03-29T09:48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015AD38F" w14:textId="7FBE8F62" w:rsidR="00B4345F" w:rsidRPr="00F644FF" w:rsidDel="002B0138" w:rsidRDefault="00B4345F" w:rsidP="00165F90">
            <w:pPr>
              <w:rPr>
                <w:del w:id="2234" w:author="Sun, Horace (CH01)" w:date="2017-03-29T09:48:00Z"/>
                <w:sz w:val="18"/>
                <w:szCs w:val="18"/>
                <w:rPrChange w:id="2235" w:author="Sun, Horace (CH01)" w:date="2017-03-29T09:41:00Z">
                  <w:rPr>
                    <w:del w:id="2236" w:author="Sun, Horace (CH01)" w:date="2017-03-29T09:48:00Z"/>
                  </w:rPr>
                </w:rPrChange>
              </w:rPr>
            </w:pPr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37" w:author="Sun, Horace (CH01)" w:date="2017-03-29T09:48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1472C894" w14:textId="4C8FA02E" w:rsidR="00B4345F" w:rsidRPr="00F644FF" w:rsidDel="002B0138" w:rsidRDefault="00B4345F" w:rsidP="00165F90">
            <w:pPr>
              <w:rPr>
                <w:del w:id="2238" w:author="Sun, Horace (CH01)" w:date="2017-03-29T09:48:00Z"/>
                <w:sz w:val="18"/>
                <w:szCs w:val="18"/>
                <w:rPrChange w:id="2239" w:author="Sun, Horace (CH01)" w:date="2017-03-29T09:41:00Z">
                  <w:rPr>
                    <w:del w:id="2240" w:author="Sun, Horace (CH01)" w:date="2017-03-29T09:48:00Z"/>
                  </w:rPr>
                </w:rPrChange>
              </w:rPr>
            </w:pPr>
            <w:del w:id="2241" w:author="Sun, Horace (CH01)" w:date="2017-03-29T09:48:00Z">
              <w:r w:rsidRPr="00F644FF" w:rsidDel="002B0138">
                <w:rPr>
                  <w:sz w:val="18"/>
                  <w:szCs w:val="18"/>
                  <w:rPrChange w:id="2242" w:author="Sun, Horace (CH01)" w:date="2017-03-29T09:41:00Z">
                    <w:rPr/>
                  </w:rPrChange>
                </w:rPr>
                <w:delText>172.16.0.101</w:delText>
              </w:r>
            </w:del>
          </w:p>
        </w:tc>
        <w:tc>
          <w:tcPr>
            <w:tcW w:w="1260" w:type="dxa"/>
            <w:vAlign w:val="bottom"/>
            <w:tcPrChange w:id="2243" w:author="Sun, Horace (CH01)" w:date="2017-03-29T09:48:00Z">
              <w:tcPr>
                <w:tcW w:w="1065" w:type="dxa"/>
                <w:vAlign w:val="bottom"/>
              </w:tcPr>
            </w:tcPrChange>
          </w:tcPr>
          <w:p w14:paraId="7BEE8DD6" w14:textId="3D00EF09" w:rsidR="00B4345F" w:rsidRPr="00F644FF" w:rsidDel="002B0138" w:rsidRDefault="00B4345F" w:rsidP="00165F90">
            <w:pPr>
              <w:rPr>
                <w:del w:id="2244" w:author="Sun, Horace (CH01)" w:date="2017-03-29T09:48:00Z"/>
                <w:sz w:val="18"/>
                <w:szCs w:val="18"/>
                <w:rPrChange w:id="2245" w:author="Sun, Horace (CH01)" w:date="2017-03-29T09:41:00Z">
                  <w:rPr>
                    <w:del w:id="2246" w:author="Sun, Horace (CH01)" w:date="2017-03-29T09:48:00Z"/>
                  </w:rPr>
                </w:rPrChange>
              </w:rPr>
            </w:pPr>
            <w:del w:id="2247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248" w:author="Sun, Horace (CH01)" w:date="2017-03-29T09:41:00Z">
                    <w:rPr>
                      <w:color w:val="000000"/>
                    </w:rPr>
                  </w:rPrChange>
                </w:rPr>
                <w:delText>2 cores</w:delText>
              </w:r>
            </w:del>
          </w:p>
        </w:tc>
        <w:tc>
          <w:tcPr>
            <w:tcW w:w="1890" w:type="dxa"/>
            <w:vAlign w:val="bottom"/>
            <w:tcPrChange w:id="2249" w:author="Sun, Horace (CH01)" w:date="2017-03-29T09:48:00Z">
              <w:tcPr>
                <w:tcW w:w="1943" w:type="dxa"/>
                <w:vAlign w:val="bottom"/>
              </w:tcPr>
            </w:tcPrChange>
          </w:tcPr>
          <w:p w14:paraId="0884888D" w14:textId="67DEFC71" w:rsidR="00B4345F" w:rsidRPr="00F644FF" w:rsidDel="002B0138" w:rsidRDefault="00B4345F" w:rsidP="00165F90">
            <w:pPr>
              <w:rPr>
                <w:del w:id="2250" w:author="Sun, Horace (CH01)" w:date="2017-03-29T09:48:00Z"/>
                <w:sz w:val="18"/>
                <w:szCs w:val="18"/>
                <w:rPrChange w:id="2251" w:author="Sun, Horace (CH01)" w:date="2017-03-29T09:41:00Z">
                  <w:rPr>
                    <w:del w:id="2252" w:author="Sun, Horace (CH01)" w:date="2017-03-29T09:48:00Z"/>
                  </w:rPr>
                </w:rPrChange>
              </w:rPr>
            </w:pPr>
            <w:del w:id="2253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254" w:author="Sun, Horace (CH01)" w:date="2017-03-29T09:41:00Z">
                    <w:rPr>
                      <w:color w:val="000000"/>
                    </w:rPr>
                  </w:rPrChange>
                </w:rPr>
                <w:delText>4G</w:delText>
              </w:r>
            </w:del>
          </w:p>
        </w:tc>
      </w:tr>
      <w:tr w:rsidR="00B4345F" w:rsidRPr="00F644FF" w:rsidDel="002B0138" w14:paraId="48F42AE4" w14:textId="69382E9F" w:rsidTr="002B0138">
        <w:trPr>
          <w:del w:id="2255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56" w:author="Sun, Horace (CH01)" w:date="2017-03-29T09:48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28CC42BE" w14:textId="14DBA8F7" w:rsidR="00B4345F" w:rsidRPr="00F644FF" w:rsidDel="002B0138" w:rsidRDefault="00B4345F" w:rsidP="00165F90">
            <w:pPr>
              <w:rPr>
                <w:del w:id="2257" w:author="Sun, Horace (CH01)" w:date="2017-03-29T09:48:00Z"/>
                <w:sz w:val="18"/>
                <w:szCs w:val="18"/>
                <w:rPrChange w:id="2258" w:author="Sun, Horace (CH01)" w:date="2017-03-29T09:41:00Z">
                  <w:rPr>
                    <w:del w:id="2259" w:author="Sun, Horace (CH01)" w:date="2017-03-29T09:48:00Z"/>
                  </w:rPr>
                </w:rPrChange>
              </w:rPr>
            </w:pPr>
            <w:del w:id="2260" w:author="Sun, Horace (CH01)" w:date="2017-03-29T09:48:00Z">
              <w:r w:rsidRPr="00F644FF" w:rsidDel="002B0138">
                <w:rPr>
                  <w:sz w:val="18"/>
                  <w:szCs w:val="18"/>
                  <w:rPrChange w:id="2261" w:author="Sun, Horace (CH01)" w:date="2017-03-29T09:41:00Z">
                    <w:rPr/>
                  </w:rPrChange>
                </w:rPr>
                <w:delText>BPS-R200-Platform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62" w:author="Sun, Horace (CH01)" w:date="2017-03-29T09:48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3F292A49" w14:textId="49EDCFFD" w:rsidR="00B4345F" w:rsidRPr="00F644FF" w:rsidDel="002B0138" w:rsidRDefault="00B4345F" w:rsidP="00165F90">
            <w:pPr>
              <w:rPr>
                <w:del w:id="2263" w:author="Sun, Horace (CH01)" w:date="2017-03-29T09:48:00Z"/>
                <w:sz w:val="18"/>
                <w:szCs w:val="18"/>
                <w:rPrChange w:id="2264" w:author="Sun, Horace (CH01)" w:date="2017-03-29T09:41:00Z">
                  <w:rPr>
                    <w:del w:id="2265" w:author="Sun, Horace (CH01)" w:date="2017-03-29T09:48:00Z"/>
                  </w:rPr>
                </w:rPrChange>
              </w:rPr>
            </w:pPr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66" w:author="Sun, Horace (CH01)" w:date="2017-03-29T09:48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2947F7A5" w14:textId="435108F5" w:rsidR="00B4345F" w:rsidRPr="00F644FF" w:rsidDel="002B0138" w:rsidRDefault="00B4345F" w:rsidP="00165F90">
            <w:pPr>
              <w:rPr>
                <w:del w:id="2267" w:author="Sun, Horace (CH01)" w:date="2017-03-29T09:48:00Z"/>
                <w:sz w:val="18"/>
                <w:szCs w:val="18"/>
                <w:rPrChange w:id="2268" w:author="Sun, Horace (CH01)" w:date="2017-03-29T09:41:00Z">
                  <w:rPr>
                    <w:del w:id="2269" w:author="Sun, Horace (CH01)" w:date="2017-03-29T09:48:00Z"/>
                  </w:rPr>
                </w:rPrChange>
              </w:rPr>
            </w:pPr>
            <w:del w:id="2270" w:author="Sun, Horace (CH01)" w:date="2017-03-29T09:48:00Z">
              <w:r w:rsidRPr="00F644FF" w:rsidDel="002B0138">
                <w:rPr>
                  <w:sz w:val="18"/>
                  <w:szCs w:val="18"/>
                  <w:rPrChange w:id="2271" w:author="Sun, Horace (CH01)" w:date="2017-03-29T09:41:00Z">
                    <w:rPr/>
                  </w:rPrChange>
                </w:rPr>
                <w:delText>172.16.1.1</w:delText>
              </w:r>
            </w:del>
          </w:p>
        </w:tc>
        <w:tc>
          <w:tcPr>
            <w:tcW w:w="1260" w:type="dxa"/>
            <w:vAlign w:val="bottom"/>
            <w:tcPrChange w:id="2272" w:author="Sun, Horace (CH01)" w:date="2017-03-29T09:48:00Z">
              <w:tcPr>
                <w:tcW w:w="1065" w:type="dxa"/>
                <w:vAlign w:val="bottom"/>
              </w:tcPr>
            </w:tcPrChange>
          </w:tcPr>
          <w:p w14:paraId="4B61ED50" w14:textId="16D17600" w:rsidR="00B4345F" w:rsidRPr="00F644FF" w:rsidDel="002B0138" w:rsidRDefault="00B4345F" w:rsidP="00165F90">
            <w:pPr>
              <w:rPr>
                <w:del w:id="2273" w:author="Sun, Horace (CH01)" w:date="2017-03-29T09:48:00Z"/>
                <w:sz w:val="18"/>
                <w:szCs w:val="18"/>
                <w:rPrChange w:id="2274" w:author="Sun, Horace (CH01)" w:date="2017-03-29T09:41:00Z">
                  <w:rPr>
                    <w:del w:id="2275" w:author="Sun, Horace (CH01)" w:date="2017-03-29T09:48:00Z"/>
                  </w:rPr>
                </w:rPrChange>
              </w:rPr>
            </w:pPr>
            <w:del w:id="2276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277" w:author="Sun, Horace (CH01)" w:date="2017-03-29T09:41:00Z">
                    <w:rPr>
                      <w:color w:val="000000"/>
                    </w:rPr>
                  </w:rPrChange>
                </w:rPr>
                <w:delText>4 cores</w:delText>
              </w:r>
            </w:del>
          </w:p>
        </w:tc>
        <w:tc>
          <w:tcPr>
            <w:tcW w:w="1890" w:type="dxa"/>
            <w:vAlign w:val="bottom"/>
            <w:tcPrChange w:id="2278" w:author="Sun, Horace (CH01)" w:date="2017-03-29T09:48:00Z">
              <w:tcPr>
                <w:tcW w:w="1943" w:type="dxa"/>
                <w:vAlign w:val="bottom"/>
              </w:tcPr>
            </w:tcPrChange>
          </w:tcPr>
          <w:p w14:paraId="7DD61FE2" w14:textId="7CA88D0D" w:rsidR="00B4345F" w:rsidRPr="00F644FF" w:rsidDel="002B0138" w:rsidRDefault="00B4345F" w:rsidP="00165F90">
            <w:pPr>
              <w:rPr>
                <w:del w:id="2279" w:author="Sun, Horace (CH01)" w:date="2017-03-29T09:48:00Z"/>
                <w:sz w:val="18"/>
                <w:szCs w:val="18"/>
                <w:rPrChange w:id="2280" w:author="Sun, Horace (CH01)" w:date="2017-03-29T09:41:00Z">
                  <w:rPr>
                    <w:del w:id="2281" w:author="Sun, Horace (CH01)" w:date="2017-03-29T09:48:00Z"/>
                  </w:rPr>
                </w:rPrChange>
              </w:rPr>
            </w:pPr>
            <w:del w:id="2282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283" w:author="Sun, Horace (CH01)" w:date="2017-03-29T09:41:00Z">
                    <w:rPr>
                      <w:color w:val="000000"/>
                    </w:rPr>
                  </w:rPrChange>
                </w:rPr>
                <w:delText>4G</w:delText>
              </w:r>
            </w:del>
          </w:p>
        </w:tc>
      </w:tr>
      <w:tr w:rsidR="00B4345F" w:rsidRPr="00F644FF" w:rsidDel="002B0138" w14:paraId="11881E3C" w14:textId="5B722ADB" w:rsidTr="002B0138">
        <w:trPr>
          <w:del w:id="2284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85" w:author="Sun, Horace (CH01)" w:date="2017-03-29T09:48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5A1E3E46" w14:textId="2B617031" w:rsidR="00B4345F" w:rsidRPr="00F644FF" w:rsidDel="002B0138" w:rsidRDefault="00B4345F" w:rsidP="00165F90">
            <w:pPr>
              <w:rPr>
                <w:del w:id="2286" w:author="Sun, Horace (CH01)" w:date="2017-03-29T09:48:00Z"/>
                <w:sz w:val="18"/>
                <w:szCs w:val="18"/>
                <w:rPrChange w:id="2287" w:author="Sun, Horace (CH01)" w:date="2017-03-29T09:41:00Z">
                  <w:rPr>
                    <w:del w:id="2288" w:author="Sun, Horace (CH01)" w:date="2017-03-29T09:48:00Z"/>
                  </w:rPr>
                </w:rPrChange>
              </w:rPr>
            </w:pPr>
            <w:del w:id="2289" w:author="Sun, Horace (CH01)" w:date="2017-03-29T09:48:00Z">
              <w:r w:rsidRPr="00F644FF" w:rsidDel="002B0138">
                <w:rPr>
                  <w:sz w:val="18"/>
                  <w:szCs w:val="18"/>
                  <w:rPrChange w:id="2290" w:author="Sun, Horace (CH01)" w:date="2017-03-29T09:41:00Z">
                    <w:rPr/>
                  </w:rPrChange>
                </w:rPr>
                <w:delText>BPS-R200-Redis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91" w:author="Sun, Horace (CH01)" w:date="2017-03-29T09:48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5547EE47" w14:textId="5419C6E4" w:rsidR="00B4345F" w:rsidRPr="00F644FF" w:rsidDel="002B0138" w:rsidRDefault="00B4345F" w:rsidP="00165F90">
            <w:pPr>
              <w:rPr>
                <w:del w:id="2292" w:author="Sun, Horace (CH01)" w:date="2017-03-29T09:48:00Z"/>
                <w:sz w:val="18"/>
                <w:szCs w:val="18"/>
                <w:rPrChange w:id="2293" w:author="Sun, Horace (CH01)" w:date="2017-03-29T09:41:00Z">
                  <w:rPr>
                    <w:del w:id="2294" w:author="Sun, Horace (CH01)" w:date="2017-03-29T09:48:00Z"/>
                  </w:rPr>
                </w:rPrChange>
              </w:rPr>
            </w:pPr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295" w:author="Sun, Horace (CH01)" w:date="2017-03-29T09:48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438CF462" w14:textId="7BEFF06A" w:rsidR="00B4345F" w:rsidRPr="00F644FF" w:rsidDel="002B0138" w:rsidRDefault="00B4345F" w:rsidP="00165F90">
            <w:pPr>
              <w:rPr>
                <w:del w:id="2296" w:author="Sun, Horace (CH01)" w:date="2017-03-29T09:48:00Z"/>
                <w:sz w:val="18"/>
                <w:szCs w:val="18"/>
                <w:rPrChange w:id="2297" w:author="Sun, Horace (CH01)" w:date="2017-03-29T09:41:00Z">
                  <w:rPr>
                    <w:del w:id="2298" w:author="Sun, Horace (CH01)" w:date="2017-03-29T09:48:00Z"/>
                  </w:rPr>
                </w:rPrChange>
              </w:rPr>
            </w:pPr>
            <w:del w:id="2299" w:author="Sun, Horace (CH01)" w:date="2017-03-29T09:48:00Z">
              <w:r w:rsidRPr="00F644FF" w:rsidDel="002B0138">
                <w:rPr>
                  <w:sz w:val="18"/>
                  <w:szCs w:val="18"/>
                  <w:rPrChange w:id="2300" w:author="Sun, Horace (CH01)" w:date="2017-03-29T09:41:00Z">
                    <w:rPr/>
                  </w:rPrChange>
                </w:rPr>
                <w:delText>172.16.2.1</w:delText>
              </w:r>
            </w:del>
          </w:p>
        </w:tc>
        <w:tc>
          <w:tcPr>
            <w:tcW w:w="1260" w:type="dxa"/>
            <w:vAlign w:val="bottom"/>
            <w:tcPrChange w:id="2301" w:author="Sun, Horace (CH01)" w:date="2017-03-29T09:48:00Z">
              <w:tcPr>
                <w:tcW w:w="1065" w:type="dxa"/>
                <w:vAlign w:val="bottom"/>
              </w:tcPr>
            </w:tcPrChange>
          </w:tcPr>
          <w:p w14:paraId="75253C70" w14:textId="3EE71FAC" w:rsidR="00B4345F" w:rsidRPr="00F644FF" w:rsidDel="002B0138" w:rsidRDefault="00B4345F" w:rsidP="00165F90">
            <w:pPr>
              <w:rPr>
                <w:del w:id="2302" w:author="Sun, Horace (CH01)" w:date="2017-03-29T09:48:00Z"/>
                <w:sz w:val="18"/>
                <w:szCs w:val="18"/>
                <w:rPrChange w:id="2303" w:author="Sun, Horace (CH01)" w:date="2017-03-29T09:41:00Z">
                  <w:rPr>
                    <w:del w:id="2304" w:author="Sun, Horace (CH01)" w:date="2017-03-29T09:48:00Z"/>
                  </w:rPr>
                </w:rPrChange>
              </w:rPr>
            </w:pPr>
            <w:del w:id="2305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306" w:author="Sun, Horace (CH01)" w:date="2017-03-29T09:41:00Z">
                    <w:rPr>
                      <w:color w:val="000000"/>
                    </w:rPr>
                  </w:rPrChange>
                </w:rPr>
                <w:delText>4 cores</w:delText>
              </w:r>
            </w:del>
          </w:p>
        </w:tc>
        <w:tc>
          <w:tcPr>
            <w:tcW w:w="1890" w:type="dxa"/>
            <w:vAlign w:val="bottom"/>
            <w:tcPrChange w:id="2307" w:author="Sun, Horace (CH01)" w:date="2017-03-29T09:48:00Z">
              <w:tcPr>
                <w:tcW w:w="1943" w:type="dxa"/>
                <w:vAlign w:val="bottom"/>
              </w:tcPr>
            </w:tcPrChange>
          </w:tcPr>
          <w:p w14:paraId="7336FD87" w14:textId="43B6EB6A" w:rsidR="00B4345F" w:rsidRPr="00F644FF" w:rsidDel="002B0138" w:rsidRDefault="00B4345F" w:rsidP="00165F90">
            <w:pPr>
              <w:rPr>
                <w:del w:id="2308" w:author="Sun, Horace (CH01)" w:date="2017-03-29T09:48:00Z"/>
                <w:sz w:val="18"/>
                <w:szCs w:val="18"/>
                <w:rPrChange w:id="2309" w:author="Sun, Horace (CH01)" w:date="2017-03-29T09:41:00Z">
                  <w:rPr>
                    <w:del w:id="2310" w:author="Sun, Horace (CH01)" w:date="2017-03-29T09:48:00Z"/>
                  </w:rPr>
                </w:rPrChange>
              </w:rPr>
            </w:pPr>
            <w:del w:id="2311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312" w:author="Sun, Horace (CH01)" w:date="2017-03-29T09:41:00Z">
                    <w:rPr>
                      <w:color w:val="000000"/>
                    </w:rPr>
                  </w:rPrChange>
                </w:rPr>
                <w:delText>4G</w:delText>
              </w:r>
            </w:del>
          </w:p>
        </w:tc>
      </w:tr>
      <w:tr w:rsidR="00B4345F" w:rsidRPr="00F644FF" w:rsidDel="002B0138" w14:paraId="77DF170B" w14:textId="773463FB" w:rsidTr="002B0138">
        <w:trPr>
          <w:del w:id="2313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314" w:author="Sun, Horace (CH01)" w:date="2017-03-29T09:48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2DFC93FA" w14:textId="45E2FC3C" w:rsidR="00B4345F" w:rsidRPr="00F644FF" w:rsidDel="002B0138" w:rsidRDefault="00B4345F" w:rsidP="00165F90">
            <w:pPr>
              <w:rPr>
                <w:del w:id="2315" w:author="Sun, Horace (CH01)" w:date="2017-03-29T09:48:00Z"/>
                <w:sz w:val="18"/>
                <w:szCs w:val="18"/>
                <w:rPrChange w:id="2316" w:author="Sun, Horace (CH01)" w:date="2017-03-29T09:41:00Z">
                  <w:rPr>
                    <w:del w:id="2317" w:author="Sun, Horace (CH01)" w:date="2017-03-29T09:48:00Z"/>
                  </w:rPr>
                </w:rPrChange>
              </w:rPr>
            </w:pPr>
            <w:del w:id="2318" w:author="Sun, Horace (CH01)" w:date="2017-03-29T09:48:00Z">
              <w:r w:rsidRPr="00F644FF" w:rsidDel="002B0138">
                <w:rPr>
                  <w:sz w:val="18"/>
                  <w:szCs w:val="18"/>
                  <w:rPrChange w:id="2319" w:author="Sun, Horace (CH01)" w:date="2017-03-29T09:41:00Z">
                    <w:rPr/>
                  </w:rPrChange>
                </w:rPr>
                <w:delText>BPS-R200-Cassandra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320" w:author="Sun, Horace (CH01)" w:date="2017-03-29T09:48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4DC5AFCB" w14:textId="2FF35A1F" w:rsidR="00B4345F" w:rsidRPr="00F644FF" w:rsidDel="002B0138" w:rsidRDefault="00B4345F" w:rsidP="00165F90">
            <w:pPr>
              <w:rPr>
                <w:del w:id="2321" w:author="Sun, Horace (CH01)" w:date="2017-03-29T09:48:00Z"/>
                <w:sz w:val="18"/>
                <w:szCs w:val="18"/>
                <w:rPrChange w:id="2322" w:author="Sun, Horace (CH01)" w:date="2017-03-29T09:41:00Z">
                  <w:rPr>
                    <w:del w:id="2323" w:author="Sun, Horace (CH01)" w:date="2017-03-29T09:48:00Z"/>
                  </w:rPr>
                </w:rPrChange>
              </w:rPr>
            </w:pPr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324" w:author="Sun, Horace (CH01)" w:date="2017-03-29T09:48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33F5CDA6" w14:textId="25D52650" w:rsidR="00B4345F" w:rsidRPr="00F644FF" w:rsidDel="002B0138" w:rsidRDefault="00B4345F" w:rsidP="00165F90">
            <w:pPr>
              <w:rPr>
                <w:del w:id="2325" w:author="Sun, Horace (CH01)" w:date="2017-03-29T09:48:00Z"/>
                <w:sz w:val="18"/>
                <w:szCs w:val="18"/>
                <w:rPrChange w:id="2326" w:author="Sun, Horace (CH01)" w:date="2017-03-29T09:41:00Z">
                  <w:rPr>
                    <w:del w:id="2327" w:author="Sun, Horace (CH01)" w:date="2017-03-29T09:48:00Z"/>
                  </w:rPr>
                </w:rPrChange>
              </w:rPr>
            </w:pPr>
            <w:del w:id="2328" w:author="Sun, Horace (CH01)" w:date="2017-03-29T09:48:00Z">
              <w:r w:rsidRPr="00F644FF" w:rsidDel="002B0138">
                <w:rPr>
                  <w:sz w:val="18"/>
                  <w:szCs w:val="18"/>
                  <w:rPrChange w:id="2329" w:author="Sun, Horace (CH01)" w:date="2017-03-29T09:41:00Z">
                    <w:rPr/>
                  </w:rPrChange>
                </w:rPr>
                <w:delText>172.16.3.1</w:delText>
              </w:r>
            </w:del>
          </w:p>
        </w:tc>
        <w:tc>
          <w:tcPr>
            <w:tcW w:w="1260" w:type="dxa"/>
            <w:vAlign w:val="bottom"/>
            <w:tcPrChange w:id="2330" w:author="Sun, Horace (CH01)" w:date="2017-03-29T09:48:00Z">
              <w:tcPr>
                <w:tcW w:w="1065" w:type="dxa"/>
                <w:vAlign w:val="bottom"/>
              </w:tcPr>
            </w:tcPrChange>
          </w:tcPr>
          <w:p w14:paraId="1830CEEE" w14:textId="7D2B96BD" w:rsidR="00B4345F" w:rsidRPr="00F644FF" w:rsidDel="002B0138" w:rsidRDefault="00B4345F" w:rsidP="00165F90">
            <w:pPr>
              <w:rPr>
                <w:del w:id="2331" w:author="Sun, Horace (CH01)" w:date="2017-03-29T09:48:00Z"/>
                <w:sz w:val="18"/>
                <w:szCs w:val="18"/>
                <w:rPrChange w:id="2332" w:author="Sun, Horace (CH01)" w:date="2017-03-29T09:41:00Z">
                  <w:rPr>
                    <w:del w:id="2333" w:author="Sun, Horace (CH01)" w:date="2017-03-29T09:48:00Z"/>
                  </w:rPr>
                </w:rPrChange>
              </w:rPr>
            </w:pPr>
            <w:del w:id="2334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335" w:author="Sun, Horace (CH01)" w:date="2017-03-29T09:41:00Z">
                    <w:rPr>
                      <w:color w:val="000000"/>
                    </w:rPr>
                  </w:rPrChange>
                </w:rPr>
                <w:delText>1 cores</w:delText>
              </w:r>
            </w:del>
          </w:p>
        </w:tc>
        <w:tc>
          <w:tcPr>
            <w:tcW w:w="1890" w:type="dxa"/>
            <w:vAlign w:val="bottom"/>
            <w:tcPrChange w:id="2336" w:author="Sun, Horace (CH01)" w:date="2017-03-29T09:48:00Z">
              <w:tcPr>
                <w:tcW w:w="1943" w:type="dxa"/>
                <w:vAlign w:val="bottom"/>
              </w:tcPr>
            </w:tcPrChange>
          </w:tcPr>
          <w:p w14:paraId="3630FE99" w14:textId="0C42BC09" w:rsidR="00B4345F" w:rsidRPr="00F644FF" w:rsidDel="002B0138" w:rsidRDefault="00B4345F" w:rsidP="00165F90">
            <w:pPr>
              <w:rPr>
                <w:del w:id="2337" w:author="Sun, Horace (CH01)" w:date="2017-03-29T09:48:00Z"/>
                <w:sz w:val="18"/>
                <w:szCs w:val="18"/>
                <w:rPrChange w:id="2338" w:author="Sun, Horace (CH01)" w:date="2017-03-29T09:41:00Z">
                  <w:rPr>
                    <w:del w:id="2339" w:author="Sun, Horace (CH01)" w:date="2017-03-29T09:48:00Z"/>
                  </w:rPr>
                </w:rPrChange>
              </w:rPr>
            </w:pPr>
            <w:del w:id="2340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341" w:author="Sun, Horace (CH01)" w:date="2017-03-29T09:41:00Z">
                    <w:rPr>
                      <w:color w:val="000000"/>
                    </w:rPr>
                  </w:rPrChange>
                </w:rPr>
                <w:delText>1G</w:delText>
              </w:r>
            </w:del>
          </w:p>
        </w:tc>
      </w:tr>
      <w:tr w:rsidR="00B4345F" w:rsidRPr="00F644FF" w:rsidDel="002B0138" w14:paraId="72EBE16B" w14:textId="456E7A11" w:rsidTr="002B0138">
        <w:trPr>
          <w:del w:id="2342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343" w:author="Sun, Horace (CH01)" w:date="2017-03-29T09:48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4483F49C" w14:textId="2FEC95A9" w:rsidR="00B4345F" w:rsidRPr="00F644FF" w:rsidDel="002B0138" w:rsidRDefault="00B4345F" w:rsidP="00165F90">
            <w:pPr>
              <w:rPr>
                <w:del w:id="2344" w:author="Sun, Horace (CH01)" w:date="2017-03-29T09:48:00Z"/>
                <w:sz w:val="18"/>
                <w:szCs w:val="18"/>
                <w:rPrChange w:id="2345" w:author="Sun, Horace (CH01)" w:date="2017-03-29T09:41:00Z">
                  <w:rPr>
                    <w:del w:id="2346" w:author="Sun, Horace (CH01)" w:date="2017-03-29T09:48:00Z"/>
                  </w:rPr>
                </w:rPrChange>
              </w:rPr>
            </w:pPr>
            <w:del w:id="2347" w:author="Sun, Horace (CH01)" w:date="2017-03-29T09:48:00Z">
              <w:r w:rsidRPr="00F644FF" w:rsidDel="002B0138">
                <w:rPr>
                  <w:sz w:val="18"/>
                  <w:szCs w:val="18"/>
                  <w:rPrChange w:id="2348" w:author="Sun, Horace (CH01)" w:date="2017-03-29T09:41:00Z">
                    <w:rPr/>
                  </w:rPrChange>
                </w:rPr>
                <w:delText>BPS-R200-PostgreSQL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349" w:author="Sun, Horace (CH01)" w:date="2017-03-29T09:48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154BE901" w14:textId="22364971" w:rsidR="00B4345F" w:rsidRPr="00F644FF" w:rsidDel="002B0138" w:rsidRDefault="00B4345F" w:rsidP="00165F90">
            <w:pPr>
              <w:rPr>
                <w:del w:id="2350" w:author="Sun, Horace (CH01)" w:date="2017-03-29T09:48:00Z"/>
                <w:sz w:val="18"/>
                <w:szCs w:val="18"/>
                <w:rPrChange w:id="2351" w:author="Sun, Horace (CH01)" w:date="2017-03-29T09:41:00Z">
                  <w:rPr>
                    <w:del w:id="2352" w:author="Sun, Horace (CH01)" w:date="2017-03-29T09:48:00Z"/>
                  </w:rPr>
                </w:rPrChange>
              </w:rPr>
            </w:pPr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353" w:author="Sun, Horace (CH01)" w:date="2017-03-29T09:48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1C368729" w14:textId="17AC2DC0" w:rsidR="00B4345F" w:rsidRPr="00F644FF" w:rsidDel="002B0138" w:rsidRDefault="00B4345F" w:rsidP="00165F90">
            <w:pPr>
              <w:rPr>
                <w:del w:id="2354" w:author="Sun, Horace (CH01)" w:date="2017-03-29T09:48:00Z"/>
                <w:sz w:val="18"/>
                <w:szCs w:val="18"/>
                <w:rPrChange w:id="2355" w:author="Sun, Horace (CH01)" w:date="2017-03-29T09:41:00Z">
                  <w:rPr>
                    <w:del w:id="2356" w:author="Sun, Horace (CH01)" w:date="2017-03-29T09:48:00Z"/>
                  </w:rPr>
                </w:rPrChange>
              </w:rPr>
            </w:pPr>
            <w:del w:id="2357" w:author="Sun, Horace (CH01)" w:date="2017-03-29T09:48:00Z">
              <w:r w:rsidRPr="00F644FF" w:rsidDel="002B0138">
                <w:rPr>
                  <w:sz w:val="18"/>
                  <w:szCs w:val="18"/>
                  <w:rPrChange w:id="2358" w:author="Sun, Horace (CH01)" w:date="2017-03-29T09:41:00Z">
                    <w:rPr/>
                  </w:rPrChange>
                </w:rPr>
                <w:delText>172.16.5.1</w:delText>
              </w:r>
            </w:del>
          </w:p>
        </w:tc>
        <w:tc>
          <w:tcPr>
            <w:tcW w:w="1260" w:type="dxa"/>
            <w:vAlign w:val="bottom"/>
            <w:tcPrChange w:id="2359" w:author="Sun, Horace (CH01)" w:date="2017-03-29T09:48:00Z">
              <w:tcPr>
                <w:tcW w:w="1065" w:type="dxa"/>
                <w:vAlign w:val="bottom"/>
              </w:tcPr>
            </w:tcPrChange>
          </w:tcPr>
          <w:p w14:paraId="6525CB42" w14:textId="4363CCFB" w:rsidR="00B4345F" w:rsidRPr="00F644FF" w:rsidDel="002B0138" w:rsidRDefault="00B4345F" w:rsidP="00165F90">
            <w:pPr>
              <w:rPr>
                <w:del w:id="2360" w:author="Sun, Horace (CH01)" w:date="2017-03-29T09:48:00Z"/>
                <w:sz w:val="18"/>
                <w:szCs w:val="18"/>
                <w:rPrChange w:id="2361" w:author="Sun, Horace (CH01)" w:date="2017-03-29T09:41:00Z">
                  <w:rPr>
                    <w:del w:id="2362" w:author="Sun, Horace (CH01)" w:date="2017-03-29T09:48:00Z"/>
                  </w:rPr>
                </w:rPrChange>
              </w:rPr>
            </w:pPr>
            <w:del w:id="2363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364" w:author="Sun, Horace (CH01)" w:date="2017-03-29T09:41:00Z">
                    <w:rPr>
                      <w:color w:val="000000"/>
                    </w:rPr>
                  </w:rPrChange>
                </w:rPr>
                <w:delText>2 cores</w:delText>
              </w:r>
            </w:del>
          </w:p>
        </w:tc>
        <w:tc>
          <w:tcPr>
            <w:tcW w:w="1890" w:type="dxa"/>
            <w:vAlign w:val="bottom"/>
            <w:tcPrChange w:id="2365" w:author="Sun, Horace (CH01)" w:date="2017-03-29T09:48:00Z">
              <w:tcPr>
                <w:tcW w:w="1943" w:type="dxa"/>
                <w:vAlign w:val="bottom"/>
              </w:tcPr>
            </w:tcPrChange>
          </w:tcPr>
          <w:p w14:paraId="0016E03F" w14:textId="66BB95CB" w:rsidR="00B4345F" w:rsidRPr="00F644FF" w:rsidDel="002B0138" w:rsidRDefault="00B4345F" w:rsidP="00165F90">
            <w:pPr>
              <w:rPr>
                <w:del w:id="2366" w:author="Sun, Horace (CH01)" w:date="2017-03-29T09:48:00Z"/>
                <w:sz w:val="18"/>
                <w:szCs w:val="18"/>
                <w:rPrChange w:id="2367" w:author="Sun, Horace (CH01)" w:date="2017-03-29T09:41:00Z">
                  <w:rPr>
                    <w:del w:id="2368" w:author="Sun, Horace (CH01)" w:date="2017-03-29T09:48:00Z"/>
                  </w:rPr>
                </w:rPrChange>
              </w:rPr>
            </w:pPr>
            <w:del w:id="2369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370" w:author="Sun, Horace (CH01)" w:date="2017-03-29T09:41:00Z">
                    <w:rPr>
                      <w:color w:val="000000"/>
                    </w:rPr>
                  </w:rPrChange>
                </w:rPr>
                <w:delText>4G</w:delText>
              </w:r>
            </w:del>
          </w:p>
        </w:tc>
      </w:tr>
      <w:tr w:rsidR="00B4345F" w:rsidRPr="00F644FF" w:rsidDel="002B0138" w14:paraId="326E48AA" w14:textId="7BF6150D" w:rsidTr="002B0138">
        <w:trPr>
          <w:del w:id="2371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372" w:author="Sun, Horace (CH01)" w:date="2017-03-29T09:48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5E33C88B" w14:textId="3A4DB88A" w:rsidR="00B4345F" w:rsidRPr="00F644FF" w:rsidDel="002B0138" w:rsidRDefault="00B4345F" w:rsidP="00165F90">
            <w:pPr>
              <w:rPr>
                <w:del w:id="2373" w:author="Sun, Horace (CH01)" w:date="2017-03-29T09:48:00Z"/>
                <w:sz w:val="18"/>
                <w:szCs w:val="18"/>
                <w:rPrChange w:id="2374" w:author="Sun, Horace (CH01)" w:date="2017-03-29T09:41:00Z">
                  <w:rPr>
                    <w:del w:id="2375" w:author="Sun, Horace (CH01)" w:date="2017-03-29T09:48:00Z"/>
                  </w:rPr>
                </w:rPrChange>
              </w:rPr>
            </w:pPr>
            <w:del w:id="2376" w:author="Sun, Horace (CH01)" w:date="2017-03-29T09:48:00Z">
              <w:r w:rsidRPr="00F644FF" w:rsidDel="002B0138">
                <w:rPr>
                  <w:sz w:val="18"/>
                  <w:szCs w:val="18"/>
                  <w:rPrChange w:id="2377" w:author="Sun, Horace (CH01)" w:date="2017-03-29T09:41:00Z">
                    <w:rPr/>
                  </w:rPrChange>
                </w:rPr>
                <w:delText>BPS-R200-User Management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378" w:author="Sun, Horace (CH01)" w:date="2017-03-29T09:48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03A1744F" w14:textId="52AD6238" w:rsidR="00B4345F" w:rsidRPr="00F644FF" w:rsidDel="002B0138" w:rsidRDefault="00B4345F" w:rsidP="00165F90">
            <w:pPr>
              <w:rPr>
                <w:del w:id="2379" w:author="Sun, Horace (CH01)" w:date="2017-03-29T09:48:00Z"/>
                <w:sz w:val="18"/>
                <w:szCs w:val="18"/>
                <w:rPrChange w:id="2380" w:author="Sun, Horace (CH01)" w:date="2017-03-29T09:41:00Z">
                  <w:rPr>
                    <w:del w:id="2381" w:author="Sun, Horace (CH01)" w:date="2017-03-29T09:48:00Z"/>
                  </w:rPr>
                </w:rPrChange>
              </w:rPr>
            </w:pPr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382" w:author="Sun, Horace (CH01)" w:date="2017-03-29T09:48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63F7BF2F" w14:textId="609DE13F" w:rsidR="00B4345F" w:rsidRPr="00F644FF" w:rsidDel="002B0138" w:rsidRDefault="00B4345F" w:rsidP="00165F90">
            <w:pPr>
              <w:rPr>
                <w:del w:id="2383" w:author="Sun, Horace (CH01)" w:date="2017-03-29T09:48:00Z"/>
                <w:sz w:val="18"/>
                <w:szCs w:val="18"/>
                <w:rPrChange w:id="2384" w:author="Sun, Horace (CH01)" w:date="2017-03-29T09:41:00Z">
                  <w:rPr>
                    <w:del w:id="2385" w:author="Sun, Horace (CH01)" w:date="2017-03-29T09:48:00Z"/>
                  </w:rPr>
                </w:rPrChange>
              </w:rPr>
            </w:pPr>
            <w:del w:id="2386" w:author="Sun, Horace (CH01)" w:date="2017-03-29T09:48:00Z">
              <w:r w:rsidRPr="00F644FF" w:rsidDel="002B0138">
                <w:rPr>
                  <w:sz w:val="18"/>
                  <w:szCs w:val="18"/>
                  <w:rPrChange w:id="2387" w:author="Sun, Horace (CH01)" w:date="2017-03-29T09:41:00Z">
                    <w:rPr/>
                  </w:rPrChange>
                </w:rPr>
                <w:delText>172.16.6.1</w:delText>
              </w:r>
            </w:del>
          </w:p>
        </w:tc>
        <w:tc>
          <w:tcPr>
            <w:tcW w:w="1260" w:type="dxa"/>
            <w:vAlign w:val="bottom"/>
            <w:tcPrChange w:id="2388" w:author="Sun, Horace (CH01)" w:date="2017-03-29T09:48:00Z">
              <w:tcPr>
                <w:tcW w:w="1065" w:type="dxa"/>
                <w:vAlign w:val="bottom"/>
              </w:tcPr>
            </w:tcPrChange>
          </w:tcPr>
          <w:p w14:paraId="1C6968AC" w14:textId="23D7251A" w:rsidR="00B4345F" w:rsidRPr="00F644FF" w:rsidDel="002B0138" w:rsidRDefault="00B4345F" w:rsidP="00165F90">
            <w:pPr>
              <w:rPr>
                <w:del w:id="2389" w:author="Sun, Horace (CH01)" w:date="2017-03-29T09:48:00Z"/>
                <w:sz w:val="18"/>
                <w:szCs w:val="18"/>
                <w:rPrChange w:id="2390" w:author="Sun, Horace (CH01)" w:date="2017-03-29T09:41:00Z">
                  <w:rPr>
                    <w:del w:id="2391" w:author="Sun, Horace (CH01)" w:date="2017-03-29T09:48:00Z"/>
                  </w:rPr>
                </w:rPrChange>
              </w:rPr>
            </w:pPr>
            <w:del w:id="2392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393" w:author="Sun, Horace (CH01)" w:date="2017-03-29T09:41:00Z">
                    <w:rPr>
                      <w:color w:val="000000"/>
                    </w:rPr>
                  </w:rPrChange>
                </w:rPr>
                <w:delText>4 cores</w:delText>
              </w:r>
            </w:del>
          </w:p>
        </w:tc>
        <w:tc>
          <w:tcPr>
            <w:tcW w:w="1890" w:type="dxa"/>
            <w:vAlign w:val="bottom"/>
            <w:tcPrChange w:id="2394" w:author="Sun, Horace (CH01)" w:date="2017-03-29T09:48:00Z">
              <w:tcPr>
                <w:tcW w:w="1943" w:type="dxa"/>
                <w:vAlign w:val="bottom"/>
              </w:tcPr>
            </w:tcPrChange>
          </w:tcPr>
          <w:p w14:paraId="524684C6" w14:textId="0FB7098D" w:rsidR="00B4345F" w:rsidRPr="00F644FF" w:rsidDel="002B0138" w:rsidRDefault="00B4345F" w:rsidP="00165F90">
            <w:pPr>
              <w:rPr>
                <w:del w:id="2395" w:author="Sun, Horace (CH01)" w:date="2017-03-29T09:48:00Z"/>
                <w:sz w:val="18"/>
                <w:szCs w:val="18"/>
                <w:rPrChange w:id="2396" w:author="Sun, Horace (CH01)" w:date="2017-03-29T09:41:00Z">
                  <w:rPr>
                    <w:del w:id="2397" w:author="Sun, Horace (CH01)" w:date="2017-03-29T09:48:00Z"/>
                  </w:rPr>
                </w:rPrChange>
              </w:rPr>
            </w:pPr>
            <w:del w:id="2398" w:author="Sun, Horace (CH01)" w:date="2017-03-29T09:48:00Z">
              <w:r w:rsidRPr="00F644FF" w:rsidDel="002B0138">
                <w:rPr>
                  <w:color w:val="000000"/>
                  <w:sz w:val="18"/>
                  <w:szCs w:val="18"/>
                  <w:rPrChange w:id="2399" w:author="Sun, Horace (CH01)" w:date="2017-03-29T09:41:00Z">
                    <w:rPr>
                      <w:color w:val="000000"/>
                    </w:rPr>
                  </w:rPrChange>
                </w:rPr>
                <w:delText>4G</w:delText>
              </w:r>
            </w:del>
          </w:p>
        </w:tc>
      </w:tr>
      <w:tr w:rsidR="00B4345F" w:rsidRPr="00F644FF" w:rsidDel="002B0138" w14:paraId="3A0E7BA5" w14:textId="6AB57126" w:rsidTr="0096074B">
        <w:trPr>
          <w:del w:id="2400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401" w:author="Sun, Horace (CH01)" w:date="2017-03-29T09:45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17DC269B" w14:textId="2A9281B8" w:rsidR="00B4345F" w:rsidRPr="00F644FF" w:rsidDel="002B0138" w:rsidRDefault="00B4345F" w:rsidP="00C359DB">
            <w:pPr>
              <w:rPr>
                <w:del w:id="2402" w:author="Sun, Horace (CH01)" w:date="2017-03-29T09:48:00Z"/>
                <w:sz w:val="18"/>
                <w:szCs w:val="18"/>
                <w:rPrChange w:id="2403" w:author="Sun, Horace (CH01)" w:date="2017-03-29T09:41:00Z">
                  <w:rPr>
                    <w:del w:id="2404" w:author="Sun, Horace (CH01)" w:date="2017-03-29T09:48:00Z"/>
                  </w:rPr>
                </w:rPrChange>
              </w:rPr>
            </w:pPr>
            <w:del w:id="2405" w:author="Sun, Horace (CH01)" w:date="2017-03-29T09:48:00Z">
              <w:r w:rsidRPr="00F644FF" w:rsidDel="002B0138">
                <w:rPr>
                  <w:sz w:val="18"/>
                  <w:szCs w:val="18"/>
                  <w:rPrChange w:id="2406" w:author="Sun, Horace (CH01)" w:date="2017-03-29T09:41:00Z">
                    <w:rPr/>
                  </w:rPrChange>
                </w:rPr>
                <w:delText>DAQ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407" w:author="Sun, Horace (CH01)" w:date="2017-03-29T09:45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73C1B8EF" w14:textId="51873C32" w:rsidR="00B4345F" w:rsidRPr="00F644FF" w:rsidDel="002B0138" w:rsidRDefault="00B4345F" w:rsidP="00C359DB">
            <w:pPr>
              <w:rPr>
                <w:del w:id="2408" w:author="Sun, Horace (CH01)" w:date="2017-03-29T09:48:00Z"/>
                <w:sz w:val="18"/>
                <w:szCs w:val="18"/>
                <w:rPrChange w:id="2409" w:author="Sun, Horace (CH01)" w:date="2017-03-29T09:41:00Z">
                  <w:rPr>
                    <w:del w:id="2410" w:author="Sun, Horace (CH01)" w:date="2017-03-29T09:48:00Z"/>
                  </w:rPr>
                </w:rPrChange>
              </w:rPr>
            </w:pPr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411" w:author="Sun, Horace (CH01)" w:date="2017-03-29T09:45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69E0A49B" w14:textId="4C1D2786" w:rsidR="00B4345F" w:rsidRPr="00F644FF" w:rsidDel="002B0138" w:rsidRDefault="00B4345F" w:rsidP="00C359DB">
            <w:pPr>
              <w:rPr>
                <w:del w:id="2412" w:author="Sun, Horace (CH01)" w:date="2017-03-29T09:48:00Z"/>
                <w:sz w:val="18"/>
                <w:szCs w:val="18"/>
                <w:rPrChange w:id="2413" w:author="Sun, Horace (CH01)" w:date="2017-03-29T09:41:00Z">
                  <w:rPr>
                    <w:del w:id="2414" w:author="Sun, Horace (CH01)" w:date="2017-03-29T09:48:00Z"/>
                  </w:rPr>
                </w:rPrChange>
              </w:rPr>
            </w:pPr>
            <w:del w:id="2415" w:author="Sun, Horace (CH01)" w:date="2017-03-29T09:48:00Z">
              <w:r w:rsidRPr="00F644FF" w:rsidDel="002B0138">
                <w:rPr>
                  <w:sz w:val="18"/>
                  <w:szCs w:val="18"/>
                  <w:rPrChange w:id="2416" w:author="Sun, Horace (CH01)" w:date="2017-03-29T09:41:00Z">
                    <w:rPr/>
                  </w:rPrChange>
                </w:rPr>
                <w:delText>172.16.4.1</w:delText>
              </w:r>
              <w:r w:rsidRPr="00F644FF" w:rsidDel="002B0138">
                <w:rPr>
                  <w:rStyle w:val="CommentReference"/>
                  <w:sz w:val="18"/>
                  <w:szCs w:val="18"/>
                  <w:rPrChange w:id="2417" w:author="Sun, Horace (CH01)" w:date="2017-03-29T09:41:00Z">
                    <w:rPr>
                      <w:rStyle w:val="CommentReference"/>
                    </w:rPr>
                  </w:rPrChange>
                </w:rPr>
                <w:commentReference w:id="2418"/>
              </w:r>
            </w:del>
          </w:p>
        </w:tc>
        <w:tc>
          <w:tcPr>
            <w:tcW w:w="1260" w:type="dxa"/>
            <w:tcPrChange w:id="2419" w:author="Sun, Horace (CH01)" w:date="2017-03-29T09:45:00Z">
              <w:tcPr>
                <w:tcW w:w="1065" w:type="dxa"/>
              </w:tcPr>
            </w:tcPrChange>
          </w:tcPr>
          <w:p w14:paraId="6A17AAD8" w14:textId="158225F6" w:rsidR="00B4345F" w:rsidRPr="00F644FF" w:rsidDel="002B0138" w:rsidRDefault="00B4345F" w:rsidP="00C359DB">
            <w:pPr>
              <w:rPr>
                <w:del w:id="2420" w:author="Sun, Horace (CH01)" w:date="2017-03-29T09:48:00Z"/>
                <w:color w:val="000000"/>
                <w:sz w:val="18"/>
                <w:szCs w:val="18"/>
                <w:rPrChange w:id="2421" w:author="Sun, Horace (CH01)" w:date="2017-03-29T09:41:00Z">
                  <w:rPr>
                    <w:del w:id="2422" w:author="Sun, Horace (CH01)" w:date="2017-03-29T09:48:00Z"/>
                    <w:color w:val="000000"/>
                  </w:rPr>
                </w:rPrChange>
              </w:rPr>
            </w:pPr>
          </w:p>
        </w:tc>
        <w:tc>
          <w:tcPr>
            <w:tcW w:w="1890" w:type="dxa"/>
            <w:tcPrChange w:id="2423" w:author="Sun, Horace (CH01)" w:date="2017-03-29T09:45:00Z">
              <w:tcPr>
                <w:tcW w:w="1943" w:type="dxa"/>
              </w:tcPr>
            </w:tcPrChange>
          </w:tcPr>
          <w:p w14:paraId="4DCC84C6" w14:textId="3CF6FF85" w:rsidR="00B4345F" w:rsidRPr="00F644FF" w:rsidDel="002B0138" w:rsidRDefault="00B4345F" w:rsidP="00C359DB">
            <w:pPr>
              <w:rPr>
                <w:del w:id="2424" w:author="Sun, Horace (CH01)" w:date="2017-03-29T09:48:00Z"/>
                <w:color w:val="000000"/>
                <w:sz w:val="18"/>
                <w:szCs w:val="18"/>
                <w:rPrChange w:id="2425" w:author="Sun, Horace (CH01)" w:date="2017-03-29T09:41:00Z">
                  <w:rPr>
                    <w:del w:id="2426" w:author="Sun, Horace (CH01)" w:date="2017-03-29T09:48:00Z"/>
                    <w:color w:val="000000"/>
                  </w:rPr>
                </w:rPrChange>
              </w:rPr>
            </w:pPr>
          </w:p>
        </w:tc>
      </w:tr>
      <w:tr w:rsidR="00B4345F" w:rsidRPr="00F644FF" w:rsidDel="002B0138" w14:paraId="4FD4946D" w14:textId="00DF0B83" w:rsidTr="002B0138">
        <w:trPr>
          <w:del w:id="2427" w:author="Sun, Horace (CH01)" w:date="2017-03-29T09:48:00Z"/>
        </w:trPr>
        <w:tc>
          <w:tcPr>
            <w:tcW w:w="2695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428" w:author="Sun, Horace (CH01)" w:date="2017-03-29T09:48:00Z">
              <w:tcPr>
                <w:tcW w:w="166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4BE66C63" w14:textId="4DC2A4DB" w:rsidR="00B4345F" w:rsidRPr="00F644FF" w:rsidDel="002B0138" w:rsidRDefault="00B4345F">
            <w:pPr>
              <w:rPr>
                <w:del w:id="2429" w:author="Sun, Horace (CH01)" w:date="2017-03-29T09:48:00Z"/>
                <w:sz w:val="18"/>
                <w:szCs w:val="18"/>
                <w:rPrChange w:id="2430" w:author="Sun, Horace (CH01)" w:date="2017-03-29T09:41:00Z">
                  <w:rPr>
                    <w:del w:id="2431" w:author="Sun, Horace (CH01)" w:date="2017-03-29T09:48:00Z"/>
                  </w:rPr>
                </w:rPrChange>
              </w:rPr>
            </w:pPr>
            <w:del w:id="2432" w:author="Sun, Horace (CH01)" w:date="2017-03-29T09:48:00Z">
              <w:r w:rsidRPr="00F644FF" w:rsidDel="002B0138">
                <w:rPr>
                  <w:sz w:val="18"/>
                  <w:szCs w:val="18"/>
                  <w:rPrChange w:id="2433" w:author="Sun, Horace (CH01)" w:date="2017-03-29T09:41:00Z">
                    <w:rPr/>
                  </w:rPrChange>
                </w:rPr>
                <w:delText>Total</w:delText>
              </w:r>
            </w:del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434" w:author="Sun, Horace (CH01)" w:date="2017-03-29T09:48:00Z">
              <w:tcPr>
                <w:tcW w:w="112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61D8E881" w14:textId="3F3B4E89" w:rsidR="00B4345F" w:rsidRPr="00F644FF" w:rsidDel="002B0138" w:rsidRDefault="00B4345F">
            <w:pPr>
              <w:rPr>
                <w:del w:id="2435" w:author="Sun, Horace (CH01)" w:date="2017-03-29T09:48:00Z"/>
                <w:sz w:val="18"/>
                <w:szCs w:val="18"/>
                <w:rPrChange w:id="2436" w:author="Sun, Horace (CH01)" w:date="2017-03-29T09:41:00Z">
                  <w:rPr>
                    <w:del w:id="2437" w:author="Sun, Horace (CH01)" w:date="2017-03-29T09:48:00Z"/>
                  </w:rPr>
                </w:rPrChange>
              </w:rPr>
            </w:pPr>
          </w:p>
        </w:tc>
        <w:tc>
          <w:tcPr>
            <w:tcW w:w="1260" w:type="dxa"/>
            <w:tcMar>
              <w:top w:w="0" w:type="dxa"/>
              <w:left w:w="108" w:type="dxa"/>
              <w:bottom w:w="0" w:type="dxa"/>
              <w:right w:w="108" w:type="dxa"/>
            </w:tcMar>
            <w:tcPrChange w:id="2438" w:author="Sun, Horace (CH01)" w:date="2017-03-29T09:48:00Z">
              <w:tcPr>
                <w:tcW w:w="1530" w:type="dxa"/>
                <w:tcMar>
                  <w:top w:w="0" w:type="dxa"/>
                  <w:left w:w="108" w:type="dxa"/>
                  <w:bottom w:w="0" w:type="dxa"/>
                  <w:right w:w="108" w:type="dxa"/>
                </w:tcMar>
              </w:tcPr>
            </w:tcPrChange>
          </w:tcPr>
          <w:p w14:paraId="595C9532" w14:textId="6140A39A" w:rsidR="00B4345F" w:rsidRPr="00F644FF" w:rsidDel="002B0138" w:rsidRDefault="00B4345F">
            <w:pPr>
              <w:rPr>
                <w:del w:id="2439" w:author="Sun, Horace (CH01)" w:date="2017-03-29T09:48:00Z"/>
                <w:rFonts w:ascii="Calibri" w:hAnsi="Calibri"/>
                <w:sz w:val="18"/>
                <w:szCs w:val="18"/>
                <w:rPrChange w:id="2440" w:author="Sun, Horace (CH01)" w:date="2017-03-29T09:41:00Z">
                  <w:rPr>
                    <w:del w:id="2441" w:author="Sun, Horace (CH01)" w:date="2017-03-29T09:48:00Z"/>
                    <w:rFonts w:ascii="Calibri" w:hAnsi="Calibri"/>
                  </w:rPr>
                </w:rPrChange>
              </w:rPr>
            </w:pPr>
          </w:p>
        </w:tc>
        <w:tc>
          <w:tcPr>
            <w:tcW w:w="1260" w:type="dxa"/>
            <w:tcPrChange w:id="2442" w:author="Sun, Horace (CH01)" w:date="2017-03-29T09:48:00Z">
              <w:tcPr>
                <w:tcW w:w="1065" w:type="dxa"/>
              </w:tcPr>
            </w:tcPrChange>
          </w:tcPr>
          <w:p w14:paraId="6A722095" w14:textId="07D12FE1" w:rsidR="00B4345F" w:rsidRPr="00F644FF" w:rsidDel="002B0138" w:rsidRDefault="00B4345F">
            <w:pPr>
              <w:rPr>
                <w:del w:id="2443" w:author="Sun, Horace (CH01)" w:date="2017-03-29T09:48:00Z"/>
                <w:sz w:val="18"/>
                <w:szCs w:val="18"/>
                <w:rPrChange w:id="2444" w:author="Sun, Horace (CH01)" w:date="2017-03-29T09:41:00Z">
                  <w:rPr>
                    <w:del w:id="2445" w:author="Sun, Horace (CH01)" w:date="2017-03-29T09:48:00Z"/>
                  </w:rPr>
                </w:rPrChange>
              </w:rPr>
            </w:pPr>
          </w:p>
        </w:tc>
        <w:tc>
          <w:tcPr>
            <w:tcW w:w="1890" w:type="dxa"/>
            <w:tcPrChange w:id="2446" w:author="Sun, Horace (CH01)" w:date="2017-03-29T09:48:00Z">
              <w:tcPr>
                <w:tcW w:w="1943" w:type="dxa"/>
              </w:tcPr>
            </w:tcPrChange>
          </w:tcPr>
          <w:p w14:paraId="70F8C3FB" w14:textId="7F26718C" w:rsidR="00B4345F" w:rsidRPr="00F644FF" w:rsidDel="002B0138" w:rsidRDefault="00B4345F">
            <w:pPr>
              <w:rPr>
                <w:del w:id="2447" w:author="Sun, Horace (CH01)" w:date="2017-03-29T09:48:00Z"/>
                <w:sz w:val="18"/>
                <w:szCs w:val="18"/>
                <w:rPrChange w:id="2448" w:author="Sun, Horace (CH01)" w:date="2017-03-29T09:41:00Z">
                  <w:rPr>
                    <w:del w:id="2449" w:author="Sun, Horace (CH01)" w:date="2017-03-29T09:48:00Z"/>
                  </w:rPr>
                </w:rPrChange>
              </w:rPr>
            </w:pPr>
          </w:p>
        </w:tc>
      </w:tr>
    </w:tbl>
    <w:p w14:paraId="45FB660B" w14:textId="7CFB7E3A" w:rsidR="0089276A" w:rsidRPr="0089276A" w:rsidRDefault="00DD7195">
      <w:pPr>
        <w:spacing w:before="120"/>
        <w:ind w:firstLine="360"/>
        <w:rPr>
          <w:ins w:id="2450" w:author="Sun, Horace (CH01)" w:date="2017-03-29T09:56:00Z"/>
          <w:sz w:val="18"/>
          <w:rPrChange w:id="2451" w:author="Sun, Horace (CH01)" w:date="2017-03-29T09:56:00Z">
            <w:rPr>
              <w:ins w:id="2452" w:author="Sun, Horace (CH01)" w:date="2017-03-29T09:56:00Z"/>
            </w:rPr>
          </w:rPrChange>
        </w:rPr>
        <w:pPrChange w:id="2453" w:author="Sun, Horace (CH01)" w:date="2017-03-29T09:52:00Z">
          <w:pPr/>
        </w:pPrChange>
      </w:pPr>
      <w:ins w:id="2454" w:author="Sun, Horace (CH01)" w:date="2017-03-29T09:57:00Z">
        <w:r>
          <w:rPr>
            <w:rFonts w:hint="eastAsia"/>
            <w:sz w:val="18"/>
          </w:rPr>
          <w:t>『</w:t>
        </w:r>
      </w:ins>
      <w:ins w:id="2455" w:author="Sun, Horace (CH01)" w:date="2017-03-29T09:56:00Z">
        <w:r w:rsidR="0089276A" w:rsidRPr="0089276A">
          <w:rPr>
            <w:rFonts w:hint="eastAsia"/>
            <w:sz w:val="18"/>
            <w:rPrChange w:id="2456" w:author="Sun, Horace (CH01)" w:date="2017-03-29T09:56:00Z">
              <w:rPr>
                <w:rFonts w:hint="eastAsia"/>
              </w:rPr>
            </w:rPrChange>
          </w:rPr>
          <w:t>注</w:t>
        </w:r>
      </w:ins>
      <w:ins w:id="2457" w:author="Sun, Horace (CH01)" w:date="2017-03-29T09:57:00Z">
        <w:r>
          <w:rPr>
            <w:rFonts w:hint="eastAsia"/>
            <w:sz w:val="18"/>
          </w:rPr>
          <w:t>』</w:t>
        </w:r>
      </w:ins>
      <w:ins w:id="2458" w:author="Sun, Horace (CH01)" w:date="2017-03-29T09:56:00Z">
        <w:r w:rsidR="0089276A" w:rsidRPr="0089276A">
          <w:rPr>
            <w:sz w:val="18"/>
            <w:rPrChange w:id="2459" w:author="Sun, Horace (CH01)" w:date="2017-03-29T09:56:00Z">
              <w:rPr/>
            </w:rPrChange>
          </w:rPr>
          <w:t>BPS-R200-NginX</w:t>
        </w:r>
      </w:ins>
      <w:ins w:id="2460" w:author="Sun, Horace (CH01)" w:date="2017-03-29T09:57:00Z">
        <w:r w:rsidR="00E01220">
          <w:rPr>
            <w:rFonts w:hint="eastAsia"/>
            <w:sz w:val="18"/>
          </w:rPr>
          <w:t>是</w:t>
        </w:r>
        <w:r w:rsidR="00E01220">
          <w:rPr>
            <w:sz w:val="18"/>
          </w:rPr>
          <w:t>与</w:t>
        </w:r>
        <w:r w:rsidR="00E01220">
          <w:rPr>
            <w:rFonts w:hint="eastAsia"/>
            <w:sz w:val="18"/>
          </w:rPr>
          <w:t>因特</w:t>
        </w:r>
        <w:r w:rsidR="00E01220">
          <w:rPr>
            <w:sz w:val="18"/>
          </w:rPr>
          <w:t>网</w:t>
        </w:r>
        <w:r w:rsidR="0013559E">
          <w:rPr>
            <w:rFonts w:hint="eastAsia"/>
            <w:sz w:val="18"/>
          </w:rPr>
          <w:t>连接</w:t>
        </w:r>
        <w:r w:rsidR="0013559E">
          <w:rPr>
            <w:sz w:val="18"/>
          </w:rPr>
          <w:t>的唯一接口</w:t>
        </w:r>
      </w:ins>
    </w:p>
    <w:p w14:paraId="1079CDF6" w14:textId="127503C1" w:rsidR="002A19C5" w:rsidRDefault="00EC481E">
      <w:pPr>
        <w:spacing w:before="120"/>
        <w:ind w:firstLine="360"/>
        <w:pPrChange w:id="2461" w:author="Sun, Horace (CH01)" w:date="2017-03-29T09:52:00Z">
          <w:pPr/>
        </w:pPrChange>
      </w:pPr>
      <w:ins w:id="2462" w:author="Sun, Horace (CH01)" w:date="2017-03-29T09:55:00Z">
        <w:r>
          <w:rPr>
            <w:rFonts w:hint="eastAsia"/>
          </w:rPr>
          <w:t>在</w:t>
        </w:r>
        <w:r>
          <w:t>有些情况下，</w:t>
        </w:r>
        <w:r w:rsidR="00D703B1">
          <w:rPr>
            <w:rFonts w:hint="eastAsia"/>
          </w:rPr>
          <w:t>您</w:t>
        </w:r>
      </w:ins>
      <w:ins w:id="2463" w:author="Sun, Horace (CH01)" w:date="2017-03-29T09:58:00Z">
        <w:r w:rsidR="004669AD">
          <w:rPr>
            <w:rFonts w:hint="eastAsia"/>
          </w:rPr>
          <w:t>选择</w:t>
        </w:r>
      </w:ins>
      <w:ins w:id="2464" w:author="Sun, Horace (CH01)" w:date="2017-03-29T09:55:00Z">
        <w:r w:rsidR="00D703B1">
          <w:t>的</w:t>
        </w:r>
      </w:ins>
      <w:ins w:id="2465" w:author="Sun, Horace (CH01)" w:date="2017-03-29T09:56:00Z">
        <w:r w:rsidR="0064311D">
          <w:rPr>
            <w:rFonts w:hint="eastAsia"/>
          </w:rPr>
          <w:t>因特</w:t>
        </w:r>
        <w:r w:rsidR="0064311D">
          <w:t>网</w:t>
        </w:r>
      </w:ins>
      <w:ins w:id="2466" w:author="Sun, Horace (CH01)" w:date="2017-03-29T09:58:00Z">
        <w:r w:rsidR="004669AD">
          <w:rPr>
            <w:rFonts w:hint="eastAsia"/>
          </w:rPr>
          <w:t>接入</w:t>
        </w:r>
        <w:r w:rsidR="004669AD">
          <w:t>服务商会</w:t>
        </w:r>
        <w:r w:rsidR="00172329">
          <w:rPr>
            <w:rFonts w:hint="eastAsia"/>
          </w:rPr>
          <w:t>为</w:t>
        </w:r>
        <w:r w:rsidR="00172329">
          <w:t>您提供</w:t>
        </w:r>
        <w:r w:rsidR="00172329">
          <w:rPr>
            <w:rFonts w:hint="eastAsia"/>
          </w:rPr>
          <w:t>静态</w:t>
        </w:r>
        <w:r w:rsidR="00172329">
          <w:t>的</w:t>
        </w:r>
        <w:r w:rsidR="00172329">
          <w:t>IP</w:t>
        </w:r>
        <w:r w:rsidR="00172329">
          <w:t>地址</w:t>
        </w:r>
        <w:r w:rsidR="004669AD">
          <w:t>，</w:t>
        </w:r>
      </w:ins>
      <w:r w:rsidR="0002016C">
        <w:rPr>
          <w:rFonts w:hint="eastAsia"/>
        </w:rPr>
        <w:t>若</w:t>
      </w:r>
      <w:r w:rsidR="00E04AF7">
        <w:rPr>
          <w:rFonts w:hint="eastAsia"/>
        </w:rPr>
        <w:t>您</w:t>
      </w:r>
      <w:r w:rsidR="0002016C">
        <w:rPr>
          <w:rFonts w:hint="eastAsia"/>
        </w:rPr>
        <w:t>需要</w:t>
      </w:r>
      <w:ins w:id="2467" w:author="Horace Sun" w:date="2017-03-29T14:05:00Z">
        <w:r w:rsidR="005B1035">
          <w:rPr>
            <w:rFonts w:hint="eastAsia"/>
          </w:rPr>
          <w:t>使用</w:t>
        </w:r>
        <w:r w:rsidR="005B1035">
          <w:t>静态</w:t>
        </w:r>
        <w:r w:rsidR="005B1035">
          <w:t>IP</w:t>
        </w:r>
        <w:r w:rsidR="005B1035">
          <w:t>地址链接因特网，则需要将</w:t>
        </w:r>
      </w:ins>
      <w:del w:id="2468" w:author="Horace Sun" w:date="2017-03-29T14:06:00Z">
        <w:r w:rsidR="0002016C" w:rsidDel="005B1035">
          <w:rPr>
            <w:rFonts w:hint="eastAsia"/>
          </w:rPr>
          <w:delText>将</w:delText>
        </w:r>
      </w:del>
      <w:r w:rsidR="0002016C">
        <w:t>”BPS-R200-NginX”</w:t>
      </w:r>
      <w:r w:rsidR="0002016C">
        <w:rPr>
          <w:rFonts w:hint="eastAsia"/>
        </w:rPr>
        <w:t>虚拟机的</w:t>
      </w:r>
      <w:del w:id="2469" w:author="Horace Sun" w:date="2017-03-29T14:06:00Z">
        <w:r w:rsidR="0002016C" w:rsidDel="005B1035">
          <w:delText xml:space="preserve">External </w:delText>
        </w:r>
      </w:del>
      <w:ins w:id="2470" w:author="Horace Sun" w:date="2017-03-29T14:06:00Z">
        <w:r w:rsidR="005B1035">
          <w:rPr>
            <w:rFonts w:hint="eastAsia"/>
          </w:rPr>
          <w:t>外部</w:t>
        </w:r>
      </w:ins>
      <w:r w:rsidR="0002016C">
        <w:t>IP</w:t>
      </w:r>
      <w:del w:id="2471" w:author="Horace Sun" w:date="2017-03-29T14:06:00Z">
        <w:r w:rsidR="0002016C" w:rsidDel="005B1035">
          <w:delText xml:space="preserve"> Address</w:delText>
        </w:r>
      </w:del>
      <w:ins w:id="2472" w:author="Horace Sun" w:date="2017-03-29T14:06:00Z">
        <w:r w:rsidR="005B1035">
          <w:rPr>
            <w:rFonts w:hint="eastAsia"/>
          </w:rPr>
          <w:t>地址</w:t>
        </w:r>
      </w:ins>
      <w:r w:rsidR="00246E30">
        <w:rPr>
          <w:rFonts w:hint="eastAsia"/>
        </w:rPr>
        <w:t>由</w:t>
      </w:r>
      <w:ins w:id="2473" w:author="Horace Sun" w:date="2017-03-29T14:06:00Z">
        <w:r w:rsidR="00712948">
          <w:rPr>
            <w:rFonts w:hint="eastAsia"/>
          </w:rPr>
          <w:t>D</w:t>
        </w:r>
        <w:r w:rsidR="00712948">
          <w:t>HCP</w:t>
        </w:r>
        <w:r w:rsidR="00712948">
          <w:t>模式</w:t>
        </w:r>
      </w:ins>
      <w:del w:id="2474" w:author="Horace Sun" w:date="2017-03-29T14:06:00Z">
        <w:r w:rsidR="0002016C" w:rsidDel="00712948">
          <w:rPr>
            <w:rFonts w:hint="eastAsia"/>
          </w:rPr>
          <w:delText>动态</w:delText>
        </w:r>
      </w:del>
      <w:r w:rsidR="0002016C">
        <w:rPr>
          <w:rFonts w:hint="eastAsia"/>
        </w:rPr>
        <w:t>改为静态，</w:t>
      </w:r>
      <w:ins w:id="2475" w:author="Horace Sun" w:date="2017-03-29T14:06:00Z">
        <w:r w:rsidR="008C774E">
          <w:rPr>
            <w:rFonts w:hint="eastAsia"/>
          </w:rPr>
          <w:t>具体</w:t>
        </w:r>
        <w:r w:rsidR="008C774E">
          <w:t>步骤如下</w:t>
        </w:r>
      </w:ins>
      <w:ins w:id="2476" w:author="Zhao, Helen" w:date="2017-04-13T09:46:00Z">
        <w:del w:id="2477" w:author="Zhang, Lifen" w:date="2017-04-17T13:35:00Z">
          <w:r w:rsidR="009C7344" w:rsidRPr="009C7344" w:rsidDel="00D475AC">
            <w:rPr>
              <w:rFonts w:hint="eastAsia"/>
              <w:b/>
              <w:color w:val="FF0000"/>
              <w:rPrChange w:id="2478" w:author="Zhao, Helen" w:date="2017-04-13T09:46:00Z">
                <w:rPr>
                  <w:rFonts w:hint="eastAsia"/>
                </w:rPr>
              </w:rPrChange>
            </w:rPr>
            <w:delText>（</w:delText>
          </w:r>
        </w:del>
      </w:ins>
      <w:ins w:id="2479" w:author="Zhao, Helen" w:date="2017-04-13T12:38:00Z">
        <w:del w:id="2480" w:author="Zhang, Lifen" w:date="2017-04-17T13:35:00Z">
          <w:r w:rsidR="000F60E6" w:rsidDel="00D475AC">
            <w:rPr>
              <w:rFonts w:hint="eastAsia"/>
              <w:b/>
              <w:color w:val="FF0000"/>
            </w:rPr>
            <w:delText>4</w:delText>
          </w:r>
        </w:del>
      </w:ins>
      <w:ins w:id="2481" w:author="Zhao, Helen" w:date="2017-04-13T09:46:00Z">
        <w:del w:id="2482" w:author="Zhang, Lifen" w:date="2017-04-17T13:35:00Z">
          <w:r w:rsidR="009C7344" w:rsidRPr="009C7344" w:rsidDel="00D475AC">
            <w:rPr>
              <w:rFonts w:hint="eastAsia"/>
              <w:b/>
              <w:color w:val="FF0000"/>
              <w:rPrChange w:id="2483" w:author="Zhao, Helen" w:date="2017-04-13T09:46:00Z">
                <w:rPr>
                  <w:rFonts w:hint="eastAsia"/>
                </w:rPr>
              </w:rPrChange>
            </w:rPr>
            <w:delText>小时）</w:delText>
          </w:r>
        </w:del>
      </w:ins>
      <w:del w:id="2484" w:author="Horace Sun" w:date="2017-03-29T14:06:00Z">
        <w:r w:rsidR="0002016C" w:rsidDel="008C774E">
          <w:rPr>
            <w:rFonts w:hint="eastAsia"/>
          </w:rPr>
          <w:delText>则需要执行以下步骤</w:delText>
        </w:r>
      </w:del>
      <w:ins w:id="2485" w:author="Sun, Horace (CH01)" w:date="2017-03-28T18:29:00Z">
        <w:del w:id="2486" w:author="Horace Sun" w:date="2017-03-29T14:06:00Z">
          <w:r w:rsidR="00903F13" w:rsidDel="008C774E">
            <w:rPr>
              <w:rFonts w:hint="eastAsia"/>
            </w:rPr>
            <w:delText>：</w:delText>
          </w:r>
        </w:del>
      </w:ins>
      <w:ins w:id="2487" w:author="Horace Sun" w:date="2017-03-29T14:06:00Z">
        <w:r w:rsidR="008C774E">
          <w:rPr>
            <w:rFonts w:hint="eastAsia"/>
          </w:rPr>
          <w:t>：</w:t>
        </w:r>
      </w:ins>
    </w:p>
    <w:p w14:paraId="71467E37" w14:textId="112D1B61" w:rsidR="0033462F" w:rsidDel="00E17386" w:rsidRDefault="004664E2" w:rsidP="00254E21">
      <w:pPr>
        <w:pStyle w:val="ListParagraph"/>
        <w:numPr>
          <w:ilvl w:val="0"/>
          <w:numId w:val="20"/>
        </w:numPr>
        <w:rPr>
          <w:del w:id="2488" w:author="Horace Sun" w:date="2017-03-29T15:25:00Z"/>
        </w:rPr>
      </w:pPr>
      <w:ins w:id="2489" w:author="Horace Sun" w:date="2017-03-29T14:07:00Z">
        <w:r>
          <w:rPr>
            <w:rFonts w:hint="eastAsia"/>
          </w:rPr>
          <w:t>在</w:t>
        </w:r>
        <w:r>
          <w:rPr>
            <w:rFonts w:hint="eastAsia"/>
          </w:rPr>
          <w:t xml:space="preserve">Hyper-V </w:t>
        </w:r>
        <w:r>
          <w:rPr>
            <w:rFonts w:hint="eastAsia"/>
          </w:rPr>
          <w:t>管理</w:t>
        </w:r>
        <w:r>
          <w:t>器中，</w:t>
        </w:r>
      </w:ins>
      <w:ins w:id="2490" w:author="Horace Sun" w:date="2017-03-29T15:25:00Z">
        <w:del w:id="2491" w:author="Zhang, Lifen" w:date="2017-04-14T11:20:00Z">
          <w:r w:rsidR="00E17386" w:rsidDel="00DB04D3">
            <w:rPr>
              <w:rFonts w:hint="eastAsia"/>
            </w:rPr>
            <w:delText>启动</w:delText>
          </w:r>
        </w:del>
      </w:ins>
      <w:ins w:id="2492" w:author="Zhang, Lifen" w:date="2017-04-14T11:20:00Z">
        <w:r w:rsidR="00DB04D3">
          <w:rPr>
            <w:rFonts w:hint="eastAsia"/>
          </w:rPr>
          <w:t>双击</w:t>
        </w:r>
      </w:ins>
      <w:del w:id="2493" w:author="Horace Sun" w:date="2017-03-29T15:25:00Z">
        <w:r w:rsidR="0033462F" w:rsidDel="00E17386">
          <w:rPr>
            <w:rFonts w:hint="eastAsia"/>
          </w:rPr>
          <w:delText>双击</w:delText>
        </w:r>
      </w:del>
      <w:r w:rsidR="007131E8">
        <w:t>”</w:t>
      </w:r>
      <w:r w:rsidR="0002016C">
        <w:t>BPS-R200-NginX</w:t>
      </w:r>
      <w:r w:rsidR="007131E8">
        <w:t>”</w:t>
      </w:r>
      <w:r w:rsidR="0033462F">
        <w:rPr>
          <w:rFonts w:hint="eastAsia"/>
        </w:rPr>
        <w:t>虚拟机</w:t>
      </w:r>
      <w:del w:id="2494" w:author="Horace Sun" w:date="2017-03-29T14:07:00Z">
        <w:r w:rsidR="006660CF" w:rsidDel="000F703C">
          <w:delText>,</w:delText>
        </w:r>
      </w:del>
      <w:del w:id="2495" w:author="Horace Sun" w:date="2017-03-29T15:25:00Z">
        <w:r w:rsidR="006660CF" w:rsidDel="00E17386">
          <w:delText>在弹出窗口点击</w:delText>
        </w:r>
        <w:r w:rsidR="006660CF" w:rsidDel="00E17386">
          <w:delText>Start</w:delText>
        </w:r>
        <w:r w:rsidR="006660CF" w:rsidDel="00E17386">
          <w:delText>来启动虚拟机</w:delText>
        </w:r>
      </w:del>
      <w:del w:id="2496" w:author="Horace Sun" w:date="2017-03-29T14:07:00Z">
        <w:r w:rsidR="006660CF" w:rsidDel="000F703C">
          <w:rPr>
            <w:rFonts w:hint="eastAsia"/>
          </w:rPr>
          <w:delText>,</w:delText>
        </w:r>
      </w:del>
      <w:del w:id="2497" w:author="Horace Sun" w:date="2017-03-29T15:25:00Z">
        <w:r w:rsidR="006660CF" w:rsidDel="00E17386">
          <w:rPr>
            <w:rFonts w:hint="eastAsia"/>
          </w:rPr>
          <w:delText>当</w:delText>
        </w:r>
        <w:r w:rsidR="006660CF" w:rsidDel="00E17386">
          <w:rPr>
            <w:rFonts w:hint="eastAsia"/>
          </w:rPr>
          <w:delText>status</w:delText>
        </w:r>
        <w:r w:rsidR="006660CF" w:rsidDel="00E17386">
          <w:rPr>
            <w:rFonts w:hint="eastAsia"/>
          </w:rPr>
          <w:delText>显示为</w:delText>
        </w:r>
        <w:r w:rsidR="006660CF" w:rsidDel="00E17386">
          <w:rPr>
            <w:rFonts w:hint="eastAsia"/>
          </w:rPr>
          <w:delText>running</w:delText>
        </w:r>
        <w:r w:rsidR="005303F6" w:rsidDel="00E17386">
          <w:rPr>
            <w:rFonts w:hint="eastAsia"/>
          </w:rPr>
          <w:delText>时</w:delText>
        </w:r>
        <w:r w:rsidR="006660CF" w:rsidDel="00E17386">
          <w:rPr>
            <w:rFonts w:hint="eastAsia"/>
          </w:rPr>
          <w:delText>则表示虚拟机已经启动</w:delText>
        </w:r>
      </w:del>
    </w:p>
    <w:p w14:paraId="780A60CB" w14:textId="2D3BB073" w:rsidR="006660CF" w:rsidRDefault="003A25C4">
      <w:pPr>
        <w:pStyle w:val="ListParagraph"/>
        <w:numPr>
          <w:ilvl w:val="0"/>
          <w:numId w:val="20"/>
        </w:numPr>
        <w:pPrChange w:id="2498" w:author="Horace Sun" w:date="2017-03-29T15:25:00Z">
          <w:pPr/>
        </w:pPrChange>
      </w:pPr>
      <w:moveFromRangeStart w:id="2499" w:author="Horace Sun" w:date="2017-03-29T15:25:00Z" w:name="move478564436"/>
      <w:moveFrom w:id="2500" w:author="Horace Sun" w:date="2017-03-29T15:25:00Z">
        <w:r w:rsidDel="00A706FD">
          <w:rPr>
            <w:noProof/>
          </w:rPr>
          <w:drawing>
            <wp:inline distT="0" distB="0" distL="0" distR="0" wp14:anchorId="1EC16511" wp14:editId="65ECE7F1">
              <wp:extent cx="3132814" cy="2572474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7"/>
                      <a:srcRect l="33889" t="12098" r="31944" b="38025"/>
                      <a:stretch/>
                    </pic:blipFill>
                    <pic:spPr bwMode="auto">
                      <a:xfrm>
                        <a:off x="0" y="0"/>
                        <a:ext cx="3160642" cy="259532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moveFrom>
      <w:moveFromRangeEnd w:id="2499"/>
    </w:p>
    <w:p w14:paraId="3864EC95" w14:textId="32F06813" w:rsidR="0033462F" w:rsidRDefault="0033462F" w:rsidP="00254E21">
      <w:pPr>
        <w:pStyle w:val="ListParagraph"/>
        <w:numPr>
          <w:ilvl w:val="0"/>
          <w:numId w:val="20"/>
        </w:numPr>
      </w:pPr>
      <w:r>
        <w:rPr>
          <w:rFonts w:hint="eastAsia"/>
        </w:rPr>
        <w:t>使用用户名和密码登录</w:t>
      </w:r>
      <w:r w:rsidR="00E04AF7">
        <w:rPr>
          <w:rFonts w:hint="eastAsia"/>
        </w:rPr>
        <w:t>，若您</w:t>
      </w:r>
      <w:r w:rsidR="00C93E80">
        <w:rPr>
          <w:rFonts w:hint="eastAsia"/>
        </w:rPr>
        <w:t>不</w:t>
      </w:r>
      <w:r w:rsidR="00C27AE6">
        <w:rPr>
          <w:rFonts w:hint="eastAsia"/>
        </w:rPr>
        <w:t>清楚虚拟机的用户名及密码，请咨询</w:t>
      </w:r>
      <w:del w:id="2501" w:author="Zhang, Lifen" w:date="2017-04-14T13:26:00Z">
        <w:r w:rsidR="00C27AE6" w:rsidDel="007429C3">
          <w:rPr>
            <w:rFonts w:hint="eastAsia"/>
          </w:rPr>
          <w:delText>配置</w:delText>
        </w:r>
      </w:del>
      <w:r w:rsidR="00C27AE6">
        <w:rPr>
          <w:rFonts w:hint="eastAsia"/>
        </w:rPr>
        <w:t>管理员</w:t>
      </w:r>
    </w:p>
    <w:p w14:paraId="6D659EB8" w14:textId="64BD5B4D" w:rsidR="000110A6" w:rsidRDefault="000142CA">
      <w:pPr>
        <w:pStyle w:val="ListParagraph"/>
        <w:numPr>
          <w:ilvl w:val="0"/>
          <w:numId w:val="20"/>
        </w:numPr>
        <w:rPr>
          <w:ins w:id="2502" w:author="Zhao, Helen" w:date="2017-04-12T14:23:00Z"/>
          <w:noProof/>
        </w:rPr>
      </w:pPr>
      <w:ins w:id="2503" w:author="Zhao, Helen" w:date="2017-04-12T17:57:00Z">
        <w:r w:rsidRPr="00FD7E3E">
          <w:rPr>
            <w:rFonts w:hint="eastAsia"/>
            <w:rPrChange w:id="2504" w:author="Zhang, Lifen" w:date="2017-04-14T13:37:00Z">
              <w:rPr>
                <w:rFonts w:hint="eastAsia"/>
                <w:noProof/>
              </w:rPr>
            </w:rPrChange>
          </w:rPr>
          <w:t>在已经启动的虚拟机中</w:t>
        </w:r>
      </w:ins>
      <w:ins w:id="2505" w:author="Zhao, Helen" w:date="2017-04-12T14:23:00Z">
        <w:r w:rsidR="004240CF">
          <w:rPr>
            <w:rFonts w:hint="eastAsia"/>
            <w:noProof/>
          </w:rPr>
          <w:t>输入以下命令</w:t>
        </w:r>
      </w:ins>
      <w:ins w:id="2506" w:author="Zhao, Helen" w:date="2017-04-13T10:30:00Z">
        <w:del w:id="2507" w:author="Zhang, Lifen" w:date="2017-04-14T11:21:00Z">
          <w:r w:rsidR="00AF1CA0" w:rsidDel="00DB04D3">
            <w:rPr>
              <w:rFonts w:hint="eastAsia"/>
              <w:noProof/>
            </w:rPr>
            <w:delText>检查</w:delText>
          </w:r>
        </w:del>
      </w:ins>
      <w:ins w:id="2508" w:author="Zhang, Lifen" w:date="2017-04-14T11:21:00Z">
        <w:r w:rsidR="00DB04D3">
          <w:rPr>
            <w:rFonts w:hint="eastAsia"/>
            <w:noProof/>
          </w:rPr>
          <w:t>编辑网络</w:t>
        </w:r>
      </w:ins>
      <w:ins w:id="2509" w:author="Zhao, Helen" w:date="2017-04-12T14:23:00Z">
        <w:r w:rsidR="004240CF">
          <w:rPr>
            <w:rFonts w:hint="eastAsia"/>
            <w:noProof/>
          </w:rPr>
          <w:t>配置文件：</w:t>
        </w:r>
      </w:ins>
      <w:ins w:id="2510" w:author="Zhang, Lifen" w:date="2017-04-14T11:21:00Z">
        <w:r w:rsidR="000110A6" w:rsidRPr="004240CF">
          <w:rPr>
            <w:rFonts w:ascii="宋体" w:eastAsia="宋体" w:hAnsi="宋体"/>
            <w:strike/>
            <w:noProof/>
            <w:color w:val="2C2C2C"/>
            <w:sz w:val="21"/>
            <w:szCs w:val="21"/>
            <w:rPrChange w:id="2511" w:author="Zhao, Helen" w:date="2017-04-12T14:30:00Z">
              <w:rPr>
                <w:rFonts w:ascii="宋体" w:eastAsia="宋体" w:hAnsi="宋体"/>
                <w:noProof/>
                <w:color w:val="2C2C2C"/>
                <w:sz w:val="21"/>
                <w:szCs w:val="21"/>
              </w:rPr>
            </w:rPrChange>
          </w:rPr>
          <mc:AlternateContent>
            <mc:Choice Requires="wps">
              <w:drawing>
                <wp:anchor distT="45720" distB="45720" distL="114300" distR="114300" simplePos="0" relativeHeight="251687936" behindDoc="0" locked="0" layoutInCell="1" allowOverlap="1" wp14:anchorId="4DD44CEA" wp14:editId="4DE8C4A7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393700</wp:posOffset>
                  </wp:positionV>
                  <wp:extent cx="4817745" cy="365760"/>
                  <wp:effectExtent l="0" t="0" r="20955" b="15240"/>
                  <wp:wrapTopAndBottom/>
                  <wp:docPr id="33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817745" cy="365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AFB821" w14:textId="44F08DB7" w:rsidR="000110A6" w:rsidRPr="00561444" w:rsidDel="004040FA" w:rsidRDefault="000110A6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512" w:author="Zhang, Lifen" w:date="2017-03-29T17:59:00Z"/>
                                  <w:noProof/>
                                  <w:sz w:val="20"/>
                                  <w:szCs w:val="20"/>
                                  <w:rPrChange w:id="2513" w:author="Horace Sun" w:date="2017-03-29T14:19:00Z">
                                    <w:rPr>
                                      <w:del w:id="2514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515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2516" w:author="Zhang, Lifen" w:date="2017-04-14T11:22:00Z">
                                <w:r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 xml:space="preserve">sudo </w:t>
                                </w:r>
                              </w:ins>
                              <w:ins w:id="2517" w:author="Zhang, Lifen" w:date="2017-04-14T11:24:00Z">
                                <w:r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>vim</w:t>
                                </w:r>
                              </w:ins>
                              <w:ins w:id="2518" w:author="Zhang, Lifen" w:date="2017-04-14T11:22:00Z">
                                <w:r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 xml:space="preserve">  /etc/network/interfaces</w:t>
                                </w:r>
                              </w:ins>
                              <w:ins w:id="2519" w:author="Zhao, Helen" w:date="2017-04-13T10:57:00Z">
                                <w:del w:id="2520" w:author="Zhang, Lifen" w:date="2017-04-14T11:21:00Z">
                                  <w:r w:rsidDel="000110A6">
                                    <w:rPr>
                                      <w:noProof/>
                                      <w:sz w:val="20"/>
                                      <w:szCs w:val="20"/>
                                    </w:rPr>
                                    <w:delText xml:space="preserve">   </w:delText>
                                  </w:r>
                                  <w:r w:rsidRPr="009D42BC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21" w:author="Zhao, Helen" w:date="2017-04-13T10:58:00Z">
                                        <w:rPr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 xml:space="preserve"> #</w:delText>
                                  </w:r>
                                  <w:r w:rsidRPr="009D42BC" w:rsidDel="000110A6">
                                    <w:rPr>
                                      <w:rFonts w:hint="eastAsia"/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22" w:author="Zhao, Helen" w:date="2017-04-13T10:58:00Z">
                                        <w:rPr>
                                          <w:rFonts w:hint="eastAsia"/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注意此行必须</w:delText>
                                  </w:r>
                                  <w:r w:rsidRPr="009D42BC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23" w:author="Zhao, Helen" w:date="2017-04-13T10:58:00Z">
                                        <w:rPr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eth</w:delText>
                                  </w:r>
                                </w:del>
                              </w:ins>
                              <w:ins w:id="2524" w:author="Zhao, Helen" w:date="2017-04-13T10:58:00Z">
                                <w:del w:id="2525" w:author="Zhang, Lifen" w:date="2017-04-14T11:21:00Z">
                                  <w:r w:rsidRPr="009D42BC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26" w:author="Zhao, Helen" w:date="2017-04-13T10:58:00Z">
                                        <w:rPr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0</w:delText>
                                  </w:r>
                                  <w:r w:rsidRPr="009D42BC" w:rsidDel="000110A6">
                                    <w:rPr>
                                      <w:rFonts w:hint="eastAsia"/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27" w:author="Zhao, Helen" w:date="2017-04-13T10:58:00Z">
                                        <w:rPr>
                                          <w:rFonts w:hint="eastAsia"/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是</w:delText>
                                  </w:r>
                                  <w:r w:rsidRPr="009D42BC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28" w:author="Zhao, Helen" w:date="2017-04-13T10:58:00Z">
                                        <w:rPr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dhcp</w:delText>
                                  </w:r>
                                  <w:r w:rsidRPr="009D42BC" w:rsidDel="000110A6">
                                    <w:rPr>
                                      <w:rFonts w:hint="eastAsia"/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29" w:author="Zhao, Helen" w:date="2017-04-13T10:58:00Z">
                                        <w:rPr>
                                          <w:rFonts w:hint="eastAsia"/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，如不是需要修改</w:delText>
                                  </w:r>
                                  <w:r w:rsidDel="000110A6">
                                    <w:rPr>
                                      <w:noProof/>
                                      <w:sz w:val="20"/>
                                      <w:szCs w:val="20"/>
                                    </w:rPr>
                                    <w:delText xml:space="preserve">   </w:delText>
                                  </w:r>
                                </w:del>
                              </w:ins>
                              <w:ins w:id="2530" w:author="Zhao, Helen" w:date="2017-04-13T10:59:00Z">
                                <w:del w:id="2531" w:author="Zhang, Lifen" w:date="2017-04-14T11:21:00Z">
                                  <w:r w:rsidRPr="004E57DB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#</w:delText>
                                  </w:r>
                                  <w:r w:rsidRPr="004E57DB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注意此行必须</w:delText>
                                  </w:r>
                                  <w:r w:rsidRPr="004E57DB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eth</w:delText>
                                  </w:r>
                                  <w:r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1</w:delText>
                                  </w:r>
                                  <w:r w:rsidRPr="004E57DB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是</w:delText>
                                  </w:r>
                                  <w:r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static</w:delText>
                                  </w:r>
                                  <w:r w:rsidRPr="004E57DB" w:rsidDel="000110A6">
                                    <w:rPr>
                                      <w:rFonts w:hint="eastAsia"/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，</w:delText>
                                  </w:r>
                                  <w:r w:rsidRPr="004E57DB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如不是需要修改</w:delText>
                                  </w:r>
                                </w:del>
                              </w:ins>
                              <w:ins w:id="2532" w:author="Zhao, Helen" w:date="2017-04-12T18:25:00Z">
                                <w:del w:id="2533" w:author="Zhang, Lifen" w:date="2017-04-14T11:21:00Z">
                                  <w:r w:rsidDel="000110A6">
                                    <w:rPr>
                                      <w:noProof/>
                                      <w:sz w:val="20"/>
                                      <w:szCs w:val="20"/>
                                    </w:rPr>
                                    <w:delText xml:space="preserve">      </w:delText>
                                  </w:r>
                                  <w:r w:rsidRPr="00744674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34" w:author="Zhao, Helen" w:date="2017-04-13T11:01:00Z">
                                        <w:rPr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#</w:delText>
                                  </w:r>
                                </w:del>
                              </w:ins>
                              <w:ins w:id="2535" w:author="Zhao, Helen" w:date="2017-04-13T11:01:00Z">
                                <w:del w:id="2536" w:author="Zhang, Lifen" w:date="2017-04-14T11:21:00Z">
                                  <w:r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此行</w:delText>
                                  </w:r>
                                </w:del>
                              </w:ins>
                              <w:ins w:id="2537" w:author="Zhao, Helen" w:date="2017-04-12T18:25:00Z">
                                <w:del w:id="2538" w:author="Zhang, Lifen" w:date="2017-04-14T11:21:00Z">
                                  <w:r w:rsidRPr="00744674"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39" w:author="Zhao, Helen" w:date="2017-04-13T11:01:00Z">
                                        <w:rPr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IP</w:delText>
                                  </w:r>
                                  <w:r w:rsidRPr="00744674" w:rsidDel="000110A6">
                                    <w:rPr>
                                      <w:rFonts w:hint="eastAsia"/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40" w:author="Zhao, Helen" w:date="2017-04-13T11:01:00Z">
                                        <w:rPr>
                                          <w:rFonts w:hint="eastAsia"/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网址，</w:delText>
                                  </w:r>
                                </w:del>
                              </w:ins>
                              <w:ins w:id="2541" w:author="Zhao, Helen" w:date="2017-04-13T11:01:00Z">
                                <w:del w:id="2542" w:author="Zhang, Lifen" w:date="2017-04-14T11:21:00Z">
                                  <w:r w:rsidDel="000110A6">
                                    <w:rPr>
                                      <w:rFonts w:hint="eastAsia"/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编辑时请</w:delText>
                                  </w:r>
                                </w:del>
                              </w:ins>
                              <w:ins w:id="2543" w:author="Zhao, Helen" w:date="2017-04-13T11:02:00Z">
                                <w:del w:id="2544" w:author="Zhang, Lifen" w:date="2017-04-14T11:21:00Z">
                                  <w:r w:rsidDel="000110A6">
                                    <w:rPr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</w:rPr>
                                    <w:delText>根据虚拟机名称</w:delText>
                                  </w:r>
                                </w:del>
                              </w:ins>
                              <w:ins w:id="2545" w:author="Zhao, Helen" w:date="2017-04-12T18:25:00Z">
                                <w:del w:id="2546" w:author="Zhang, Lifen" w:date="2017-04-14T11:21:00Z">
                                  <w:r w:rsidRPr="00744674" w:rsidDel="000110A6">
                                    <w:rPr>
                                      <w:rFonts w:hint="eastAsia"/>
                                      <w:b/>
                                      <w:noProof/>
                                      <w:color w:val="FF0000"/>
                                      <w:sz w:val="20"/>
                                      <w:szCs w:val="20"/>
                                      <w:rPrChange w:id="2547" w:author="Zhao, Helen" w:date="2017-04-13T11:01:00Z">
                                        <w:rPr>
                                          <w:rFonts w:hint="eastAsia"/>
                                          <w:noProof/>
                                          <w:sz w:val="20"/>
                                          <w:szCs w:val="20"/>
                                        </w:rPr>
                                      </w:rPrChange>
                                    </w:rPr>
                                    <w:delText>参考上表</w:delText>
                                  </w:r>
                                </w:del>
                              </w:ins>
                              <w:ins w:id="2548" w:author="Horace Sun" w:date="2017-03-29T14:19:00Z">
                                <w:del w:id="2549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550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ins>
                            </w:p>
                            <w:p w14:paraId="76379A62" w14:textId="77777777" w:rsidR="000110A6" w:rsidRPr="00561444" w:rsidDel="004040FA" w:rsidRDefault="000110A6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551" w:author="Zhang, Lifen" w:date="2017-03-29T17:59:00Z"/>
                                  <w:noProof/>
                                  <w:sz w:val="20"/>
                                  <w:szCs w:val="20"/>
                                  <w:rPrChange w:id="2552" w:author="Horace Sun" w:date="2017-03-29T14:19:00Z">
                                    <w:rPr>
                                      <w:del w:id="2553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554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2555" w:author="Horace Sun" w:date="2017-03-29T14:19:00Z">
                                <w:del w:id="2556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557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ins>
                            </w:p>
                            <w:p w14:paraId="4E2A9DFB" w14:textId="77777777" w:rsidR="000110A6" w:rsidRPr="00561444" w:rsidDel="004040FA" w:rsidRDefault="000110A6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558" w:author="Zhang, Lifen" w:date="2017-03-29T17:59:00Z"/>
                                  <w:noProof/>
                                  <w:sz w:val="20"/>
                                  <w:szCs w:val="20"/>
                                  <w:rPrChange w:id="2559" w:author="Horace Sun" w:date="2017-03-29T14:19:00Z">
                                    <w:rPr>
                                      <w:del w:id="2560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561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53FB941A" w14:textId="77777777" w:rsidR="000110A6" w:rsidRPr="00561444" w:rsidDel="004040FA" w:rsidRDefault="000110A6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562" w:author="Zhang, Lifen" w:date="2017-03-29T17:59:00Z"/>
                                  <w:noProof/>
                                  <w:sz w:val="20"/>
                                  <w:szCs w:val="20"/>
                                  <w:rPrChange w:id="2563" w:author="Horace Sun" w:date="2017-03-29T14:19:00Z">
                                    <w:rPr>
                                      <w:del w:id="2564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565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2566" w:author="Horace Sun" w:date="2017-03-29T14:19:00Z">
                                <w:del w:id="2567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568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ins>
                            </w:p>
                            <w:p w14:paraId="756D9530" w14:textId="77777777" w:rsidR="000110A6" w:rsidRPr="00561444" w:rsidDel="004040FA" w:rsidRDefault="000110A6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569" w:author="Zhang, Lifen" w:date="2017-03-29T17:59:00Z"/>
                                  <w:noProof/>
                                  <w:sz w:val="20"/>
                                  <w:szCs w:val="20"/>
                                  <w:rPrChange w:id="2570" w:author="Horace Sun" w:date="2017-03-29T14:19:00Z">
                                    <w:rPr>
                                      <w:del w:id="2571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572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2573" w:author="Horace Sun" w:date="2017-03-29T14:19:00Z">
                                <w:del w:id="2574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575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ins>
                            </w:p>
                            <w:p w14:paraId="08015A49" w14:textId="77777777" w:rsidR="000110A6" w:rsidRPr="00561444" w:rsidRDefault="000110A6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  <w:rPrChange w:id="2576" w:author="Horace Sun" w:date="2017-03-29T14:19:00Z">
                                    <w:rPr>
                                      <w:noProof/>
                                    </w:rPr>
                                  </w:rPrChange>
                                </w:rPr>
                                <w:pPrChange w:id="2577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2578" w:author="Horace Sun" w:date="2017-03-29T14:19:00Z">
                                <w:del w:id="2579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580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ins>
                            </w:p>
                            <w:p w14:paraId="36F16222" w14:textId="77777777" w:rsidR="000110A6" w:rsidRPr="00561444" w:rsidDel="0054344E" w:rsidRDefault="000110A6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581" w:author="Sun, Horace (CH01)" w:date="2017-03-28T18:22:00Z"/>
                                  <w:del w:id="2582" w:author="Horace Sun" w:date="2017-03-29T14:12:00Z"/>
                                  <w:sz w:val="20"/>
                                  <w:szCs w:val="20"/>
                                  <w:rPrChange w:id="2583" w:author="Horace Sun" w:date="2017-03-29T14:19:00Z">
                                    <w:rPr>
                                      <w:ins w:id="2584" w:author="Sun, Horace (CH01)" w:date="2017-03-28T18:22:00Z"/>
                                      <w:del w:id="2585" w:author="Horace Sun" w:date="2017-03-29T14:12:00Z"/>
                                    </w:rPr>
                                  </w:rPrChange>
                                </w:rPr>
                                <w:pPrChange w:id="2586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2587" w:author="Sun, Horace (CH01)" w:date="2017-03-28T18:22:00Z">
                                <w:del w:id="2588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589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654E945B" w14:textId="77777777" w:rsidR="000110A6" w:rsidRPr="00561444" w:rsidDel="0054344E" w:rsidRDefault="000110A6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590" w:author="Sun, Horace (CH01)" w:date="2017-03-28T18:22:00Z"/>
                                  <w:del w:id="2591" w:author="Horace Sun" w:date="2017-03-29T14:12:00Z"/>
                                  <w:sz w:val="20"/>
                                  <w:szCs w:val="20"/>
                                  <w:rPrChange w:id="2592" w:author="Horace Sun" w:date="2017-03-29T14:19:00Z">
                                    <w:rPr>
                                      <w:ins w:id="2593" w:author="Sun, Horace (CH01)" w:date="2017-03-28T18:22:00Z"/>
                                      <w:del w:id="2594" w:author="Horace Sun" w:date="2017-03-29T14:12:00Z"/>
                                    </w:rPr>
                                  </w:rPrChange>
                                </w:rPr>
                                <w:pPrChange w:id="2595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2596" w:author="Sun, Horace (CH01)" w:date="2017-03-28T18:22:00Z">
                                <w:del w:id="2597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598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129E5761" w14:textId="77777777" w:rsidR="000110A6" w:rsidRPr="00561444" w:rsidDel="0054344E" w:rsidRDefault="000110A6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599" w:author="Sun, Horace (CH01)" w:date="2017-03-28T18:22:00Z"/>
                                  <w:del w:id="2600" w:author="Horace Sun" w:date="2017-03-29T14:12:00Z"/>
                                  <w:sz w:val="20"/>
                                  <w:szCs w:val="20"/>
                                  <w:rPrChange w:id="2601" w:author="Horace Sun" w:date="2017-03-29T14:19:00Z">
                                    <w:rPr>
                                      <w:ins w:id="2602" w:author="Sun, Horace (CH01)" w:date="2017-03-28T18:22:00Z"/>
                                      <w:del w:id="2603" w:author="Horace Sun" w:date="2017-03-29T14:12:00Z"/>
                                    </w:rPr>
                                  </w:rPrChange>
                                </w:rPr>
                                <w:pPrChange w:id="2604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2605" w:author="Sun, Horace (CH01)" w:date="2017-03-28T18:22:00Z">
                                <w:del w:id="2606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607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5F8AE26D" w14:textId="77777777" w:rsidR="000110A6" w:rsidRPr="00561444" w:rsidDel="0054344E" w:rsidRDefault="000110A6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608" w:author="Sun, Horace (CH01)" w:date="2017-03-28T18:22:00Z"/>
                                  <w:del w:id="2609" w:author="Horace Sun" w:date="2017-03-29T14:12:00Z"/>
                                  <w:sz w:val="20"/>
                                  <w:szCs w:val="20"/>
                                  <w:rPrChange w:id="2610" w:author="Horace Sun" w:date="2017-03-29T14:19:00Z">
                                    <w:rPr>
                                      <w:ins w:id="2611" w:author="Sun, Horace (CH01)" w:date="2017-03-28T18:22:00Z"/>
                                      <w:del w:id="2612" w:author="Horace Sun" w:date="2017-03-29T14:12:00Z"/>
                                    </w:rPr>
                                  </w:rPrChange>
                                </w:rPr>
                                <w:pPrChange w:id="2613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2614" w:author="Sun, Horace (CH01)" w:date="2017-03-28T18:22:00Z">
                                <w:del w:id="2615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616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6E1D66A8" w14:textId="77777777" w:rsidR="000110A6" w:rsidRPr="00561444" w:rsidDel="0054344E" w:rsidRDefault="000110A6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617" w:author="Sun, Horace (CH01)" w:date="2017-03-28T18:23:00Z"/>
                                  <w:del w:id="2618" w:author="Horace Sun" w:date="2017-03-29T14:12:00Z"/>
                                  <w:sz w:val="20"/>
                                  <w:szCs w:val="20"/>
                                  <w:rPrChange w:id="2619" w:author="Horace Sun" w:date="2017-03-29T14:19:00Z">
                                    <w:rPr>
                                      <w:ins w:id="2620" w:author="Sun, Horace (CH01)" w:date="2017-03-28T18:23:00Z"/>
                                      <w:del w:id="2621" w:author="Horace Sun" w:date="2017-03-29T14:12:00Z"/>
                                    </w:rPr>
                                  </w:rPrChange>
                                </w:rPr>
                                <w:pPrChange w:id="2622" w:author="Horace Sun" w:date="2017-03-29T14:20:00Z">
                                  <w:pPr/>
                                </w:pPrChange>
                              </w:pPr>
                              <w:ins w:id="2623" w:author="Sun, Horace (CH01)" w:date="2017-03-28T18:22:00Z">
                                <w:del w:id="2624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625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78F82CEB" w14:textId="77777777" w:rsidR="000110A6" w:rsidRPr="00561444" w:rsidRDefault="000110A6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szCs w:val="20"/>
                                  <w:rPrChange w:id="2626" w:author="Horace Sun" w:date="2017-03-29T14:19:00Z">
                                    <w:rPr/>
                                  </w:rPrChange>
                                </w:rPr>
                                <w:pPrChange w:id="2627" w:author="Horace Sun" w:date="2017-03-29T14:20:00Z">
                                  <w:pPr/>
                                </w:pPrChange>
                              </w:pPr>
                              <w:ins w:id="2628" w:author="Sun, Horace (CH01)" w:date="2017-03-28T18:22:00Z">
                                <w:del w:id="2629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630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DD44CEA" id="_x0000_s1028" type="#_x0000_t202" style="position:absolute;left:0;text-align:left;margin-left:14.4pt;margin-top:31pt;width:379.35pt;height:28.8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">
                  <v:textbox>
                    <w:txbxContent>
                      <w:p w14:paraId="3EAFB821" w14:textId="44F08DB7" w:rsidR="000110A6" w:rsidRPr="00561444" w:rsidDel="004040FA" w:rsidRDefault="000110A6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2631" w:author="Zhang, Lifen" w:date="2017-03-29T17:59:00Z"/>
                            <w:noProof/>
                            <w:sz w:val="20"/>
                            <w:szCs w:val="20"/>
                            <w:rPrChange w:id="2632" w:author="Horace Sun" w:date="2017-03-29T14:19:00Z">
                              <w:rPr>
                                <w:del w:id="2633" w:author="Zhang, Lifen" w:date="2017-03-29T17:59:00Z"/>
                                <w:noProof/>
                              </w:rPr>
                            </w:rPrChange>
                          </w:rPr>
                          <w:pPrChange w:id="2634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2635" w:author="Zhang, Lifen" w:date="2017-04-14T11:22:00Z"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t xml:space="preserve">sudo </w:t>
                          </w:r>
                        </w:ins>
                        <w:ins w:id="2636" w:author="Zhang, Lifen" w:date="2017-04-14T11:24:00Z"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t>vim</w:t>
                          </w:r>
                        </w:ins>
                        <w:ins w:id="2637" w:author="Zhang, Lifen" w:date="2017-04-14T11:22:00Z"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t xml:space="preserve">  /etc/network/interfaces</w:t>
                          </w:r>
                        </w:ins>
                        <w:ins w:id="2638" w:author="Zhao, Helen" w:date="2017-04-13T10:57:00Z">
                          <w:del w:id="2639" w:author="Zhang, Lifen" w:date="2017-04-14T11:21:00Z">
                            <w:r w:rsidDel="000110A6">
                              <w:rPr>
                                <w:noProof/>
                                <w:sz w:val="20"/>
                                <w:szCs w:val="20"/>
                              </w:rPr>
                              <w:delText xml:space="preserve">   </w:delText>
                            </w:r>
                            <w:r w:rsidRPr="009D42BC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40" w:author="Zhao, Helen" w:date="2017-04-13T10:58:00Z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 xml:space="preserve"> #</w:delText>
                            </w:r>
                            <w:r w:rsidRPr="009D42BC" w:rsidDel="000110A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41" w:author="Zhao, Helen" w:date="2017-04-13T10:58:00Z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注意此行必须</w:delText>
                            </w:r>
                            <w:r w:rsidRPr="009D42BC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42" w:author="Zhao, Helen" w:date="2017-04-13T10:58:00Z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eth</w:delText>
                            </w:r>
                          </w:del>
                        </w:ins>
                        <w:ins w:id="2643" w:author="Zhao, Helen" w:date="2017-04-13T10:58:00Z">
                          <w:del w:id="2644" w:author="Zhang, Lifen" w:date="2017-04-14T11:21:00Z">
                            <w:r w:rsidRPr="009D42BC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45" w:author="Zhao, Helen" w:date="2017-04-13T10:58:00Z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0</w:delText>
                            </w:r>
                            <w:r w:rsidRPr="009D42BC" w:rsidDel="000110A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46" w:author="Zhao, Helen" w:date="2017-04-13T10:58:00Z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是</w:delText>
                            </w:r>
                            <w:r w:rsidRPr="009D42BC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47" w:author="Zhao, Helen" w:date="2017-04-13T10:58:00Z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dhcp</w:delText>
                            </w:r>
                            <w:r w:rsidRPr="009D42BC" w:rsidDel="000110A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48" w:author="Zhao, Helen" w:date="2017-04-13T10:58:00Z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，如不是需要修改</w:delText>
                            </w:r>
                            <w:r w:rsidDel="000110A6">
                              <w:rPr>
                                <w:noProof/>
                                <w:sz w:val="20"/>
                                <w:szCs w:val="20"/>
                              </w:rPr>
                              <w:delText xml:space="preserve">   </w:delText>
                            </w:r>
                          </w:del>
                        </w:ins>
                        <w:ins w:id="2649" w:author="Zhao, Helen" w:date="2017-04-13T10:59:00Z">
                          <w:del w:id="2650" w:author="Zhang, Lifen" w:date="2017-04-14T11:21:00Z">
                            <w:r w:rsidRPr="004E57DB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#</w:delText>
                            </w:r>
                            <w:r w:rsidRPr="004E57DB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注意此行必须</w:delText>
                            </w:r>
                            <w:r w:rsidRPr="004E57DB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eth</w:delText>
                            </w:r>
                            <w:r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1</w:delText>
                            </w:r>
                            <w:r w:rsidRPr="004E57DB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是</w:delText>
                            </w:r>
                            <w:r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static</w:delText>
                            </w:r>
                            <w:r w:rsidRPr="004E57DB" w:rsidDel="000110A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，</w:delText>
                            </w:r>
                            <w:r w:rsidRPr="004E57DB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如不是需要修改</w:delText>
                            </w:r>
                          </w:del>
                        </w:ins>
                        <w:ins w:id="2651" w:author="Zhao, Helen" w:date="2017-04-12T18:25:00Z">
                          <w:del w:id="2652" w:author="Zhang, Lifen" w:date="2017-04-14T11:21:00Z">
                            <w:r w:rsidDel="000110A6">
                              <w:rPr>
                                <w:noProof/>
                                <w:sz w:val="20"/>
                                <w:szCs w:val="20"/>
                              </w:rPr>
                              <w:delText xml:space="preserve">      </w:delText>
                            </w:r>
                            <w:r w:rsidRPr="00744674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53" w:author="Zhao, Helen" w:date="2017-04-13T11:01:00Z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#</w:delText>
                            </w:r>
                          </w:del>
                        </w:ins>
                        <w:ins w:id="2654" w:author="Zhao, Helen" w:date="2017-04-13T11:01:00Z">
                          <w:del w:id="2655" w:author="Zhang, Lifen" w:date="2017-04-14T11:21:00Z">
                            <w:r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此行</w:delText>
                            </w:r>
                          </w:del>
                        </w:ins>
                        <w:ins w:id="2656" w:author="Zhao, Helen" w:date="2017-04-12T18:25:00Z">
                          <w:del w:id="2657" w:author="Zhang, Lifen" w:date="2017-04-14T11:21:00Z">
                            <w:r w:rsidRPr="00744674"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58" w:author="Zhao, Helen" w:date="2017-04-13T11:01:00Z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IP</w:delText>
                            </w:r>
                            <w:r w:rsidRPr="00744674" w:rsidDel="000110A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59" w:author="Zhao, Helen" w:date="2017-04-13T11:01:00Z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网址，</w:delText>
                            </w:r>
                          </w:del>
                        </w:ins>
                        <w:ins w:id="2660" w:author="Zhao, Helen" w:date="2017-04-13T11:01:00Z">
                          <w:del w:id="2661" w:author="Zhang, Lifen" w:date="2017-04-14T11:21:00Z">
                            <w:r w:rsidDel="000110A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编辑时请</w:delText>
                            </w:r>
                          </w:del>
                        </w:ins>
                        <w:ins w:id="2662" w:author="Zhao, Helen" w:date="2017-04-13T11:02:00Z">
                          <w:del w:id="2663" w:author="Zhang, Lifen" w:date="2017-04-14T11:21:00Z">
                            <w:r w:rsidDel="000110A6">
                              <w:rPr>
                                <w:b/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elText>根据虚拟机名称</w:delText>
                            </w:r>
                          </w:del>
                        </w:ins>
                        <w:ins w:id="2664" w:author="Zhao, Helen" w:date="2017-04-12T18:25:00Z">
                          <w:del w:id="2665" w:author="Zhang, Lifen" w:date="2017-04-14T11:21:00Z">
                            <w:r w:rsidRPr="00744674" w:rsidDel="000110A6">
                              <w:rPr>
                                <w:rFonts w:hint="eastAsia"/>
                                <w:b/>
                                <w:noProof/>
                                <w:color w:val="FF0000"/>
                                <w:sz w:val="20"/>
                                <w:szCs w:val="20"/>
                                <w:rPrChange w:id="2666" w:author="Zhao, Helen" w:date="2017-04-13T11:01:00Z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</w:rPr>
                                </w:rPrChange>
                              </w:rPr>
                              <w:delText>参考上表</w:delText>
                            </w:r>
                          </w:del>
                        </w:ins>
                        <w:ins w:id="2667" w:author="Horace Sun" w:date="2017-03-29T14:19:00Z">
                          <w:del w:id="2668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2669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ins>
                      </w:p>
                      <w:p w14:paraId="76379A62" w14:textId="77777777" w:rsidR="000110A6" w:rsidRPr="00561444" w:rsidDel="004040FA" w:rsidRDefault="000110A6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2670" w:author="Zhang, Lifen" w:date="2017-03-29T17:59:00Z"/>
                            <w:noProof/>
                            <w:sz w:val="20"/>
                            <w:szCs w:val="20"/>
                            <w:rPrChange w:id="2671" w:author="Horace Sun" w:date="2017-03-29T14:19:00Z">
                              <w:rPr>
                                <w:del w:id="2672" w:author="Zhang, Lifen" w:date="2017-03-29T17:59:00Z"/>
                                <w:noProof/>
                              </w:rPr>
                            </w:rPrChange>
                          </w:rPr>
                          <w:pPrChange w:id="2673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2674" w:author="Horace Sun" w:date="2017-03-29T14:19:00Z">
                          <w:del w:id="2675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2676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ins>
                      </w:p>
                      <w:p w14:paraId="4E2A9DFB" w14:textId="77777777" w:rsidR="000110A6" w:rsidRPr="00561444" w:rsidDel="004040FA" w:rsidRDefault="000110A6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2677" w:author="Zhang, Lifen" w:date="2017-03-29T17:59:00Z"/>
                            <w:noProof/>
                            <w:sz w:val="20"/>
                            <w:szCs w:val="20"/>
                            <w:rPrChange w:id="2678" w:author="Horace Sun" w:date="2017-03-29T14:19:00Z">
                              <w:rPr>
                                <w:del w:id="2679" w:author="Zhang, Lifen" w:date="2017-03-29T17:59:00Z"/>
                                <w:noProof/>
                              </w:rPr>
                            </w:rPrChange>
                          </w:rPr>
                          <w:pPrChange w:id="2680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53FB941A" w14:textId="77777777" w:rsidR="000110A6" w:rsidRPr="00561444" w:rsidDel="004040FA" w:rsidRDefault="000110A6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2681" w:author="Zhang, Lifen" w:date="2017-03-29T17:59:00Z"/>
                            <w:noProof/>
                            <w:sz w:val="20"/>
                            <w:szCs w:val="20"/>
                            <w:rPrChange w:id="2682" w:author="Horace Sun" w:date="2017-03-29T14:19:00Z">
                              <w:rPr>
                                <w:del w:id="2683" w:author="Zhang, Lifen" w:date="2017-03-29T17:59:00Z"/>
                                <w:noProof/>
                              </w:rPr>
                            </w:rPrChange>
                          </w:rPr>
                          <w:pPrChange w:id="2684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2685" w:author="Horace Sun" w:date="2017-03-29T14:19:00Z">
                          <w:del w:id="2686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2687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ins>
                      </w:p>
                      <w:p w14:paraId="756D9530" w14:textId="77777777" w:rsidR="000110A6" w:rsidRPr="00561444" w:rsidDel="004040FA" w:rsidRDefault="000110A6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2688" w:author="Zhang, Lifen" w:date="2017-03-29T17:59:00Z"/>
                            <w:noProof/>
                            <w:sz w:val="20"/>
                            <w:szCs w:val="20"/>
                            <w:rPrChange w:id="2689" w:author="Horace Sun" w:date="2017-03-29T14:19:00Z">
                              <w:rPr>
                                <w:del w:id="2690" w:author="Zhang, Lifen" w:date="2017-03-29T17:59:00Z"/>
                                <w:noProof/>
                              </w:rPr>
                            </w:rPrChange>
                          </w:rPr>
                          <w:pPrChange w:id="2691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2692" w:author="Horace Sun" w:date="2017-03-29T14:19:00Z">
                          <w:del w:id="2693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2694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ins>
                      </w:p>
                      <w:p w14:paraId="08015A49" w14:textId="77777777" w:rsidR="000110A6" w:rsidRPr="00561444" w:rsidRDefault="000110A6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noProof/>
                            <w:sz w:val="20"/>
                            <w:szCs w:val="20"/>
                            <w:rPrChange w:id="2695" w:author="Horace Sun" w:date="2017-03-29T14:19:00Z">
                              <w:rPr>
                                <w:noProof/>
                              </w:rPr>
                            </w:rPrChange>
                          </w:rPr>
                          <w:pPrChange w:id="2696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2697" w:author="Horace Sun" w:date="2017-03-29T14:19:00Z">
                          <w:del w:id="2698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2699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ins>
                      </w:p>
                      <w:p w14:paraId="36F16222" w14:textId="77777777" w:rsidR="000110A6" w:rsidRPr="00561444" w:rsidDel="0054344E" w:rsidRDefault="000110A6">
                        <w:pPr>
                          <w:shd w:val="clear" w:color="auto" w:fill="E7E6E6" w:themeFill="background2"/>
                          <w:ind w:firstLine="360"/>
                          <w:rPr>
                            <w:ins w:id="2700" w:author="Sun, Horace (CH01)" w:date="2017-03-28T18:22:00Z"/>
                            <w:del w:id="2701" w:author="Horace Sun" w:date="2017-03-29T14:12:00Z"/>
                            <w:sz w:val="20"/>
                            <w:szCs w:val="20"/>
                            <w:rPrChange w:id="2702" w:author="Horace Sun" w:date="2017-03-29T14:19:00Z">
                              <w:rPr>
                                <w:ins w:id="2703" w:author="Sun, Horace (CH01)" w:date="2017-03-28T18:22:00Z"/>
                                <w:del w:id="2704" w:author="Horace Sun" w:date="2017-03-29T14:12:00Z"/>
                              </w:rPr>
                            </w:rPrChange>
                          </w:rPr>
                          <w:pPrChange w:id="2705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2706" w:author="Sun, Horace (CH01)" w:date="2017-03-28T18:22:00Z">
                          <w:del w:id="2707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2708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654E945B" w14:textId="77777777" w:rsidR="000110A6" w:rsidRPr="00561444" w:rsidDel="0054344E" w:rsidRDefault="000110A6">
                        <w:pPr>
                          <w:shd w:val="clear" w:color="auto" w:fill="E7E6E6" w:themeFill="background2"/>
                          <w:ind w:firstLine="360"/>
                          <w:rPr>
                            <w:ins w:id="2709" w:author="Sun, Horace (CH01)" w:date="2017-03-28T18:22:00Z"/>
                            <w:del w:id="2710" w:author="Horace Sun" w:date="2017-03-29T14:12:00Z"/>
                            <w:sz w:val="20"/>
                            <w:szCs w:val="20"/>
                            <w:rPrChange w:id="2711" w:author="Horace Sun" w:date="2017-03-29T14:19:00Z">
                              <w:rPr>
                                <w:ins w:id="2712" w:author="Sun, Horace (CH01)" w:date="2017-03-28T18:22:00Z"/>
                                <w:del w:id="2713" w:author="Horace Sun" w:date="2017-03-29T14:12:00Z"/>
                              </w:rPr>
                            </w:rPrChange>
                          </w:rPr>
                          <w:pPrChange w:id="2714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2715" w:author="Sun, Horace (CH01)" w:date="2017-03-28T18:22:00Z">
                          <w:del w:id="2716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2717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129E5761" w14:textId="77777777" w:rsidR="000110A6" w:rsidRPr="00561444" w:rsidDel="0054344E" w:rsidRDefault="000110A6">
                        <w:pPr>
                          <w:shd w:val="clear" w:color="auto" w:fill="E7E6E6" w:themeFill="background2"/>
                          <w:ind w:firstLine="360"/>
                          <w:rPr>
                            <w:ins w:id="2718" w:author="Sun, Horace (CH01)" w:date="2017-03-28T18:22:00Z"/>
                            <w:del w:id="2719" w:author="Horace Sun" w:date="2017-03-29T14:12:00Z"/>
                            <w:sz w:val="20"/>
                            <w:szCs w:val="20"/>
                            <w:rPrChange w:id="2720" w:author="Horace Sun" w:date="2017-03-29T14:19:00Z">
                              <w:rPr>
                                <w:ins w:id="2721" w:author="Sun, Horace (CH01)" w:date="2017-03-28T18:22:00Z"/>
                                <w:del w:id="2722" w:author="Horace Sun" w:date="2017-03-29T14:12:00Z"/>
                              </w:rPr>
                            </w:rPrChange>
                          </w:rPr>
                          <w:pPrChange w:id="2723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2724" w:author="Sun, Horace (CH01)" w:date="2017-03-28T18:22:00Z">
                          <w:del w:id="2725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2726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5F8AE26D" w14:textId="77777777" w:rsidR="000110A6" w:rsidRPr="00561444" w:rsidDel="0054344E" w:rsidRDefault="000110A6">
                        <w:pPr>
                          <w:shd w:val="clear" w:color="auto" w:fill="E7E6E6" w:themeFill="background2"/>
                          <w:ind w:firstLine="360"/>
                          <w:rPr>
                            <w:ins w:id="2727" w:author="Sun, Horace (CH01)" w:date="2017-03-28T18:22:00Z"/>
                            <w:del w:id="2728" w:author="Horace Sun" w:date="2017-03-29T14:12:00Z"/>
                            <w:sz w:val="20"/>
                            <w:szCs w:val="20"/>
                            <w:rPrChange w:id="2729" w:author="Horace Sun" w:date="2017-03-29T14:19:00Z">
                              <w:rPr>
                                <w:ins w:id="2730" w:author="Sun, Horace (CH01)" w:date="2017-03-28T18:22:00Z"/>
                                <w:del w:id="2731" w:author="Horace Sun" w:date="2017-03-29T14:12:00Z"/>
                              </w:rPr>
                            </w:rPrChange>
                          </w:rPr>
                          <w:pPrChange w:id="2732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2733" w:author="Sun, Horace (CH01)" w:date="2017-03-28T18:22:00Z">
                          <w:del w:id="2734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2735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6E1D66A8" w14:textId="77777777" w:rsidR="000110A6" w:rsidRPr="00561444" w:rsidDel="0054344E" w:rsidRDefault="000110A6">
                        <w:pPr>
                          <w:shd w:val="clear" w:color="auto" w:fill="E7E6E6" w:themeFill="background2"/>
                          <w:ind w:firstLine="360"/>
                          <w:rPr>
                            <w:ins w:id="2736" w:author="Sun, Horace (CH01)" w:date="2017-03-28T18:23:00Z"/>
                            <w:del w:id="2737" w:author="Horace Sun" w:date="2017-03-29T14:12:00Z"/>
                            <w:sz w:val="20"/>
                            <w:szCs w:val="20"/>
                            <w:rPrChange w:id="2738" w:author="Horace Sun" w:date="2017-03-29T14:19:00Z">
                              <w:rPr>
                                <w:ins w:id="2739" w:author="Sun, Horace (CH01)" w:date="2017-03-28T18:23:00Z"/>
                                <w:del w:id="2740" w:author="Horace Sun" w:date="2017-03-29T14:12:00Z"/>
                              </w:rPr>
                            </w:rPrChange>
                          </w:rPr>
                          <w:pPrChange w:id="2741" w:author="Horace Sun" w:date="2017-03-29T14:20:00Z">
                            <w:pPr/>
                          </w:pPrChange>
                        </w:pPr>
                        <w:ins w:id="2742" w:author="Sun, Horace (CH01)" w:date="2017-03-28T18:22:00Z">
                          <w:del w:id="2743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2744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78F82CEB" w14:textId="77777777" w:rsidR="000110A6" w:rsidRPr="00561444" w:rsidRDefault="000110A6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szCs w:val="20"/>
                            <w:rPrChange w:id="2745" w:author="Horace Sun" w:date="2017-03-29T14:19:00Z">
                              <w:rPr/>
                            </w:rPrChange>
                          </w:rPr>
                          <w:pPrChange w:id="2746" w:author="Horace Sun" w:date="2017-03-29T14:20:00Z">
                            <w:pPr/>
                          </w:pPrChange>
                        </w:pPr>
                        <w:ins w:id="2747" w:author="Sun, Horace (CH01)" w:date="2017-03-28T18:22:00Z">
                          <w:del w:id="2748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2749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</w:p>
    <w:p w14:paraId="7D3C3C12" w14:textId="691521A6" w:rsidR="004240CF" w:rsidDel="000110A6" w:rsidRDefault="004240CF">
      <w:pPr>
        <w:rPr>
          <w:ins w:id="2750" w:author="Zhao, Helen" w:date="2017-04-13T10:18:00Z"/>
          <w:del w:id="2751" w:author="Zhang, Lifen" w:date="2017-04-14T11:22:00Z"/>
          <w:b/>
          <w:i/>
          <w:color w:val="0070C0"/>
        </w:rPr>
        <w:pPrChange w:id="2752" w:author="Zhao, Helen" w:date="2017-04-12T14:24:00Z">
          <w:pPr>
            <w:pStyle w:val="ListParagraph"/>
            <w:numPr>
              <w:numId w:val="20"/>
            </w:numPr>
            <w:ind w:hanging="360"/>
          </w:pPr>
        </w:pPrChange>
      </w:pPr>
      <w:ins w:id="2753" w:author="Zhao, Helen" w:date="2017-04-12T14:24:00Z">
        <w:del w:id="2754" w:author="Zhang, Lifen" w:date="2017-04-14T11:22:00Z">
          <w:r w:rsidDel="000110A6">
            <w:rPr>
              <w:rFonts w:hint="eastAsia"/>
              <w:b/>
              <w:i/>
              <w:color w:val="0070C0"/>
            </w:rPr>
            <w:delText xml:space="preserve">              </w:delText>
          </w:r>
        </w:del>
      </w:ins>
      <w:ins w:id="2755" w:author="Zhao, Helen" w:date="2017-04-13T10:19:00Z">
        <w:del w:id="2756" w:author="Zhang, Lifen" w:date="2017-04-14T11:22:00Z">
          <w:r w:rsidR="00BF5E53" w:rsidDel="000110A6">
            <w:rPr>
              <w:rFonts w:hint="eastAsia"/>
              <w:b/>
              <w:i/>
              <w:color w:val="0070C0"/>
            </w:rPr>
            <w:delText>s</w:delText>
          </w:r>
        </w:del>
      </w:ins>
      <w:ins w:id="2757" w:author="Zhao, Helen" w:date="2017-04-12T14:24:00Z">
        <w:del w:id="2758" w:author="Zhang, Lifen" w:date="2017-04-14T11:22:00Z">
          <w:r w:rsidRPr="004240CF" w:rsidDel="000110A6">
            <w:rPr>
              <w:b/>
              <w:i/>
              <w:color w:val="0070C0"/>
              <w:rPrChange w:id="2759" w:author="Zhao, Helen" w:date="2017-04-12T14:24:00Z">
                <w:rPr/>
              </w:rPrChange>
            </w:rPr>
            <w:delText xml:space="preserve">udo </w:delText>
          </w:r>
        </w:del>
      </w:ins>
      <w:ins w:id="2760" w:author="Zhao, Helen" w:date="2017-04-13T10:19:00Z">
        <w:del w:id="2761" w:author="Zhang, Lifen" w:date="2017-04-14T11:22:00Z">
          <w:r w:rsidR="00443F58" w:rsidDel="000110A6">
            <w:rPr>
              <w:b/>
              <w:i/>
              <w:color w:val="0070C0"/>
            </w:rPr>
            <w:delText xml:space="preserve"> </w:delText>
          </w:r>
        </w:del>
      </w:ins>
      <w:ins w:id="2762" w:author="Zhao, Helen" w:date="2017-04-12T18:43:00Z">
        <w:del w:id="2763" w:author="Zhang, Lifen" w:date="2017-04-14T11:22:00Z">
          <w:r w:rsidR="00FD7D17" w:rsidDel="000110A6">
            <w:rPr>
              <w:rFonts w:hint="eastAsia"/>
              <w:b/>
              <w:i/>
              <w:color w:val="0070C0"/>
            </w:rPr>
            <w:delText>vim</w:delText>
          </w:r>
        </w:del>
      </w:ins>
      <w:ins w:id="2764" w:author="Zhao, Helen" w:date="2017-04-12T14:24:00Z">
        <w:del w:id="2765" w:author="Zhang, Lifen" w:date="2017-04-14T11:22:00Z">
          <w:r w:rsidRPr="004240CF" w:rsidDel="000110A6">
            <w:rPr>
              <w:b/>
              <w:i/>
              <w:color w:val="0070C0"/>
              <w:rPrChange w:id="2766" w:author="Zhao, Helen" w:date="2017-04-12T14:24:00Z">
                <w:rPr/>
              </w:rPrChange>
            </w:rPr>
            <w:delText xml:space="preserve"> /etc/network/interfaces</w:delText>
          </w:r>
        </w:del>
      </w:ins>
    </w:p>
    <w:p w14:paraId="5166A6B0" w14:textId="353AE518" w:rsidR="00BF5E53" w:rsidDel="000110A6" w:rsidRDefault="00BF5E53">
      <w:pPr>
        <w:rPr>
          <w:ins w:id="2767" w:author="Zhao, Helen" w:date="2017-04-12T14:38:00Z"/>
          <w:del w:id="2768" w:author="Zhang, Lifen" w:date="2017-04-14T11:22:00Z"/>
          <w:b/>
          <w:i/>
          <w:color w:val="0070C0"/>
        </w:rPr>
        <w:pPrChange w:id="2769" w:author="Zhao, Helen" w:date="2017-04-12T14:24:00Z">
          <w:pPr>
            <w:pStyle w:val="ListParagraph"/>
            <w:numPr>
              <w:numId w:val="20"/>
            </w:numPr>
            <w:ind w:hanging="360"/>
          </w:pPr>
        </w:pPrChange>
      </w:pPr>
      <w:ins w:id="2770" w:author="Zhao, Helen" w:date="2017-04-13T10:19:00Z">
        <w:del w:id="2771" w:author="Zhang, Lifen" w:date="2017-04-14T11:22:00Z">
          <w:r w:rsidDel="000110A6">
            <w:rPr>
              <w:rFonts w:hint="eastAsia"/>
              <w:b/>
              <w:i/>
              <w:color w:val="0070C0"/>
            </w:rPr>
            <w:delText xml:space="preserve">             </w:delText>
          </w:r>
        </w:del>
      </w:ins>
      <w:ins w:id="2772" w:author="Zhao, Helen" w:date="2017-04-13T10:30:00Z">
        <w:del w:id="2773" w:author="Zhang, Lifen" w:date="2017-04-14T11:22:00Z">
          <w:r w:rsidR="00BD5C7F" w:rsidDel="000110A6">
            <w:rPr>
              <w:rFonts w:hint="eastAsia"/>
              <w:b/>
              <w:i/>
              <w:color w:val="0070C0"/>
            </w:rPr>
            <w:delText>（</w:delText>
          </w:r>
        </w:del>
      </w:ins>
      <w:ins w:id="2774" w:author="Zhao, Helen" w:date="2017-04-13T10:19:00Z">
        <w:del w:id="2775" w:author="Zhang, Lifen" w:date="2017-04-14T11:22:00Z">
          <w:r w:rsidDel="000110A6">
            <w:rPr>
              <w:rFonts w:hint="eastAsia"/>
              <w:b/>
              <w:i/>
              <w:color w:val="0070C0"/>
            </w:rPr>
            <w:delText>或者</w:delText>
          </w:r>
        </w:del>
      </w:ins>
      <w:ins w:id="2776" w:author="Zhao, Helen" w:date="2017-04-13T10:30:00Z">
        <w:del w:id="2777" w:author="Zhang, Lifen" w:date="2017-04-14T11:22:00Z">
          <w:r w:rsidR="00BE1B12" w:rsidDel="000110A6">
            <w:rPr>
              <w:rFonts w:hint="eastAsia"/>
              <w:b/>
              <w:i/>
              <w:color w:val="0070C0"/>
            </w:rPr>
            <w:delText>使用</w:delText>
          </w:r>
        </w:del>
      </w:ins>
      <w:ins w:id="2778" w:author="Zhao, Helen" w:date="2017-04-13T10:31:00Z">
        <w:del w:id="2779" w:author="Zhang, Lifen" w:date="2017-04-14T11:22:00Z">
          <w:r w:rsidR="00BD5C7F" w:rsidDel="000110A6">
            <w:rPr>
              <w:rFonts w:hint="eastAsia"/>
              <w:b/>
              <w:i/>
              <w:color w:val="0070C0"/>
            </w:rPr>
            <w:delText>nano</w:delText>
          </w:r>
          <w:r w:rsidR="00BD5C7F" w:rsidDel="000110A6">
            <w:rPr>
              <w:rFonts w:hint="eastAsia"/>
              <w:b/>
              <w:i/>
              <w:color w:val="0070C0"/>
            </w:rPr>
            <w:delText>命令</w:delText>
          </w:r>
        </w:del>
      </w:ins>
      <w:ins w:id="2780" w:author="Zhao, Helen" w:date="2017-04-13T10:19:00Z">
        <w:del w:id="2781" w:author="Zhang, Lifen" w:date="2017-04-14T11:22:00Z">
          <w:r w:rsidDel="000110A6">
            <w:rPr>
              <w:rFonts w:hint="eastAsia"/>
              <w:b/>
              <w:i/>
              <w:color w:val="0070C0"/>
            </w:rPr>
            <w:delText>：</w:delText>
          </w:r>
          <w:r w:rsidDel="000110A6">
            <w:rPr>
              <w:rFonts w:hint="eastAsia"/>
              <w:b/>
              <w:i/>
              <w:color w:val="0070C0"/>
            </w:rPr>
            <w:delText xml:space="preserve"> </w:delText>
          </w:r>
          <w:r w:rsidDel="000110A6">
            <w:rPr>
              <w:b/>
              <w:i/>
              <w:color w:val="0070C0"/>
            </w:rPr>
            <w:delText>sudo</w:delText>
          </w:r>
          <w:r w:rsidR="00443F58" w:rsidDel="000110A6">
            <w:rPr>
              <w:b/>
              <w:i/>
              <w:color w:val="0070C0"/>
            </w:rPr>
            <w:delText xml:space="preserve"> </w:delText>
          </w:r>
          <w:r w:rsidDel="000110A6">
            <w:rPr>
              <w:b/>
              <w:i/>
              <w:color w:val="0070C0"/>
            </w:rPr>
            <w:delText xml:space="preserve"> nano  /etc/network/interfaces</w:delText>
          </w:r>
        </w:del>
      </w:ins>
      <w:ins w:id="2782" w:author="Zhao, Helen" w:date="2017-04-13T10:31:00Z">
        <w:del w:id="2783" w:author="Zhang, Lifen" w:date="2017-04-14T11:22:00Z">
          <w:r w:rsidR="00BD5C7F" w:rsidDel="000110A6">
            <w:rPr>
              <w:rFonts w:hint="eastAsia"/>
              <w:b/>
              <w:i/>
              <w:color w:val="0070C0"/>
            </w:rPr>
            <w:delText xml:space="preserve"> </w:delText>
          </w:r>
          <w:r w:rsidR="00BD5C7F" w:rsidDel="000110A6">
            <w:rPr>
              <w:rFonts w:hint="eastAsia"/>
              <w:b/>
              <w:i/>
              <w:color w:val="0070C0"/>
            </w:rPr>
            <w:delText>）</w:delText>
          </w:r>
        </w:del>
      </w:ins>
    </w:p>
    <w:p w14:paraId="04DA924A" w14:textId="5FAD6432" w:rsidR="00AD0B20" w:rsidRPr="00FD7E3E" w:rsidRDefault="00AD0B20">
      <w:pPr>
        <w:rPr>
          <w:ins w:id="2784" w:author="Zhao, Helen" w:date="2017-04-12T14:23:00Z"/>
          <w:rPrChange w:id="2785" w:author="Zhang, Lifen" w:date="2017-04-14T13:37:00Z">
            <w:rPr>
              <w:ins w:id="2786" w:author="Zhao, Helen" w:date="2017-04-12T14:23:00Z"/>
              <w:noProof/>
            </w:rPr>
          </w:rPrChange>
        </w:rPr>
        <w:pPrChange w:id="2787" w:author="Zhao, Helen" w:date="2017-04-12T14:24:00Z">
          <w:pPr>
            <w:pStyle w:val="ListParagraph"/>
            <w:numPr>
              <w:numId w:val="20"/>
            </w:numPr>
            <w:ind w:hanging="360"/>
          </w:pPr>
        </w:pPrChange>
      </w:pPr>
      <w:ins w:id="2788" w:author="Zhao, Helen" w:date="2017-04-12T14:38:00Z">
        <w:r>
          <w:rPr>
            <w:b/>
            <w:i/>
            <w:color w:val="0070C0"/>
          </w:rPr>
          <w:tab/>
        </w:r>
      </w:ins>
      <w:ins w:id="2789" w:author="Zhao, Helen" w:date="2017-04-13T10:19:00Z">
        <w:r w:rsidR="00BF5E53" w:rsidRPr="00FD7E3E">
          <w:rPr>
            <w:rFonts w:hint="eastAsia"/>
            <w:rPrChange w:id="2790" w:author="Zhang, Lifen" w:date="2017-04-14T13:37:00Z">
              <w:rPr>
                <w:rFonts w:hint="eastAsia"/>
                <w:color w:val="FF0000"/>
              </w:rPr>
            </w:rPrChange>
          </w:rPr>
          <w:t>等待</w:t>
        </w:r>
      </w:ins>
      <w:ins w:id="2791" w:author="Zhao, Helen" w:date="2017-04-12T14:39:00Z">
        <w:r w:rsidRPr="00FD7E3E">
          <w:rPr>
            <w:rFonts w:hint="eastAsia"/>
            <w:rPrChange w:id="2792" w:author="Zhang, Lifen" w:date="2017-04-14T13:37:00Z">
              <w:rPr>
                <w:rFonts w:hint="eastAsia"/>
                <w:b/>
                <w:i/>
                <w:color w:val="0070C0"/>
              </w:rPr>
            </w:rPrChange>
          </w:rPr>
          <w:t>提示行输入</w:t>
        </w:r>
      </w:ins>
      <w:ins w:id="2793" w:author="Zhao, Helen" w:date="2017-04-12T16:21:00Z">
        <w:r w:rsidR="00B0450B" w:rsidRPr="00FD7E3E">
          <w:rPr>
            <w:rFonts w:hint="eastAsia"/>
            <w:rPrChange w:id="2794" w:author="Zhang, Lifen" w:date="2017-04-14T13:37:00Z">
              <w:rPr>
                <w:rFonts w:hint="eastAsia"/>
                <w:color w:val="FF0000"/>
              </w:rPr>
            </w:rPrChange>
          </w:rPr>
          <w:t>用户登录</w:t>
        </w:r>
      </w:ins>
      <w:ins w:id="2795" w:author="Zhao, Helen" w:date="2017-04-12T14:39:00Z">
        <w:r w:rsidRPr="00FD7E3E">
          <w:rPr>
            <w:rFonts w:hint="eastAsia"/>
            <w:rPrChange w:id="2796" w:author="Zhang, Lifen" w:date="2017-04-14T13:37:00Z">
              <w:rPr>
                <w:rFonts w:hint="eastAsia"/>
                <w:b/>
                <w:i/>
                <w:color w:val="0070C0"/>
              </w:rPr>
            </w:rPrChange>
          </w:rPr>
          <w:t>密码，</w:t>
        </w:r>
        <w:r w:rsidRPr="00FD7E3E">
          <w:rPr>
            <w:rFonts w:hint="eastAsia"/>
            <w:rPrChange w:id="2797" w:author="Zhang, Lifen" w:date="2017-04-14T13:37:00Z">
              <w:rPr>
                <w:rFonts w:hint="eastAsia"/>
                <w:color w:val="FF0000"/>
              </w:rPr>
            </w:rPrChange>
          </w:rPr>
          <w:t>打开</w:t>
        </w:r>
        <w:r w:rsidRPr="00FD7E3E">
          <w:rPr>
            <w:rPrChange w:id="2798" w:author="Zhang, Lifen" w:date="2017-04-14T13:37:00Z">
              <w:rPr>
                <w:color w:val="FF0000"/>
              </w:rPr>
            </w:rPrChange>
          </w:rPr>
          <w:t>interfaces</w:t>
        </w:r>
        <w:r w:rsidRPr="00FD7E3E">
          <w:rPr>
            <w:rFonts w:hint="eastAsia"/>
            <w:rPrChange w:id="2799" w:author="Zhang, Lifen" w:date="2017-04-14T13:37:00Z">
              <w:rPr>
                <w:rFonts w:hint="eastAsia"/>
                <w:color w:val="FF0000"/>
              </w:rPr>
            </w:rPrChange>
          </w:rPr>
          <w:t>文件</w:t>
        </w:r>
      </w:ins>
    </w:p>
    <w:p w14:paraId="3CAA8EA7" w14:textId="6AB8B9C4" w:rsidR="00700623" w:rsidRPr="00FD7E3E" w:rsidDel="000110A6" w:rsidRDefault="00510687">
      <w:pPr>
        <w:pStyle w:val="ListParagraph"/>
        <w:rPr>
          <w:del w:id="2800" w:author="Zhang, Lifen" w:date="2017-04-14T11:22:00Z"/>
          <w:rPrChange w:id="2801" w:author="Zhang, Lifen" w:date="2017-04-14T13:37:00Z">
            <w:rPr>
              <w:del w:id="2802" w:author="Zhang, Lifen" w:date="2017-04-14T11:22:00Z"/>
              <w:noProof/>
            </w:rPr>
          </w:rPrChange>
        </w:rPr>
        <w:pPrChange w:id="2803" w:author="Zhao, Helen" w:date="2017-04-12T14:23:00Z">
          <w:pPr>
            <w:pStyle w:val="ListParagraph"/>
            <w:numPr>
              <w:numId w:val="20"/>
            </w:numPr>
            <w:ind w:hanging="360"/>
          </w:pPr>
        </w:pPrChange>
      </w:pPr>
      <w:ins w:id="2804" w:author="Horace Sun" w:date="2017-03-29T14:19:00Z">
        <w:r w:rsidRPr="004240CF">
          <w:rPr>
            <w:rFonts w:ascii="宋体" w:eastAsia="宋体" w:hAnsi="宋体"/>
            <w:strike/>
            <w:noProof/>
            <w:color w:val="2C2C2C"/>
            <w:sz w:val="21"/>
            <w:szCs w:val="21"/>
            <w:rPrChange w:id="2805" w:author="Zhao, Helen" w:date="2017-04-12T14:30:00Z">
              <w:rPr>
                <w:rFonts w:ascii="宋体" w:eastAsia="宋体" w:hAnsi="宋体"/>
                <w:noProof/>
                <w:color w:val="2C2C2C"/>
                <w:sz w:val="21"/>
                <w:szCs w:val="21"/>
              </w:rPr>
            </w:rPrChange>
          </w:rPr>
          <mc:AlternateContent>
            <mc:Choice Requires="wps">
              <w:drawing>
                <wp:anchor distT="45720" distB="45720" distL="114300" distR="114300" simplePos="0" relativeHeight="251673600" behindDoc="0" locked="0" layoutInCell="1" allowOverlap="1" wp14:anchorId="0C669BF3" wp14:editId="714E2418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271780</wp:posOffset>
                  </wp:positionV>
                  <wp:extent cx="4817745" cy="2994660"/>
                  <wp:effectExtent l="0" t="0" r="20955" b="15240"/>
                  <wp:wrapTopAndBottom/>
                  <wp:docPr id="7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817745" cy="29946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040DBE" w14:textId="608FF7A1" w:rsidR="00510687" w:rsidRDefault="00510687">
                              <w:pPr>
                                <w:shd w:val="clear" w:color="auto" w:fill="E7E6E6" w:themeFill="background2"/>
                                <w:rPr>
                                  <w:ins w:id="2806" w:author="Zhang, Lifen" w:date="2017-04-14T13:56:00Z"/>
                                  <w:noProof/>
                                  <w:sz w:val="20"/>
                                  <w:szCs w:val="20"/>
                                </w:rPr>
                                <w:pPrChange w:id="2807" w:author="Zhang, Lifen" w:date="2017-03-29T17:59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08" w:author="Zhang, Lifen" w:date="2017-04-14T13:56:00Z">
                                <w:r w:rsidRPr="00BF33EF">
                                  <w:rPr>
                                    <w:noProof/>
                                    <w:sz w:val="20"/>
                                  </w:rPr>
                                  <w:t xml:space="preserve">sudo </w:t>
                                </w:r>
                                <w:r>
                                  <w:rPr>
                                    <w:noProof/>
                                    <w:sz w:val="20"/>
                                  </w:rPr>
                                  <w:t>vim</w:t>
                                </w:r>
                                <w:r w:rsidRPr="00BF33EF">
                                  <w:rPr>
                                    <w:noProof/>
                                    <w:sz w:val="20"/>
                                  </w:rPr>
                                  <w:t xml:space="preserve"> /etc/network/interfaces</w:t>
                                </w:r>
                              </w:ins>
                            </w:p>
                            <w:p w14:paraId="22CD0377" w14:textId="77777777" w:rsidR="00503F51" w:rsidRPr="004040FA" w:rsidRDefault="00503F51">
                              <w:pPr>
                                <w:shd w:val="clear" w:color="auto" w:fill="E7E6E6" w:themeFill="background2"/>
                                <w:rPr>
                                  <w:ins w:id="2809" w:author="Zhang, Lifen" w:date="2017-03-29T17:59:00Z"/>
                                  <w:noProof/>
                                  <w:sz w:val="20"/>
                                  <w:szCs w:val="20"/>
                                  <w:rPrChange w:id="2810" w:author="Zhang, Lifen" w:date="2017-03-29T17:59:00Z">
                                    <w:rPr>
                                      <w:ins w:id="2811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12" w:author="Zhang, Lifen" w:date="2017-03-29T17:59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13" w:author="Zhang, Lifen" w:date="2017-03-29T17:59:00Z">
                                <w:r w:rsidRPr="004040FA">
                                  <w:rPr>
                                    <w:noProof/>
                                    <w:sz w:val="20"/>
                                    <w:szCs w:val="20"/>
                                    <w:rPrChange w:id="2814" w:author="Zhang, Lifen" w:date="2017-03-29T17:59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source /etc/network/interfaces.d/*</w:t>
                                </w:r>
                              </w:ins>
                            </w:p>
                            <w:p w14:paraId="6D4F3E5D" w14:textId="77777777" w:rsidR="00503F51" w:rsidRPr="004040FA" w:rsidRDefault="00503F51">
                              <w:pPr>
                                <w:shd w:val="clear" w:color="auto" w:fill="E7E6E6" w:themeFill="background2"/>
                                <w:rPr>
                                  <w:ins w:id="2815" w:author="Zhang, Lifen" w:date="2017-03-29T17:59:00Z"/>
                                  <w:noProof/>
                                  <w:sz w:val="20"/>
                                  <w:szCs w:val="20"/>
                                  <w:rPrChange w:id="2816" w:author="Zhang, Lifen" w:date="2017-03-29T17:59:00Z">
                                    <w:rPr>
                                      <w:ins w:id="2817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18" w:author="Zhang, Lifen" w:date="2017-03-29T17:59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19" w:author="Zhang, Lifen" w:date="2017-03-29T17:59:00Z">
                                <w:r w:rsidRPr="004040FA">
                                  <w:rPr>
                                    <w:noProof/>
                                    <w:sz w:val="20"/>
                                    <w:szCs w:val="20"/>
                                    <w:rPrChange w:id="2820" w:author="Zhang, Lifen" w:date="2017-03-29T17:59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# The loopback network interface</w:t>
                                </w:r>
                              </w:ins>
                            </w:p>
                            <w:p w14:paraId="1418794A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2821" w:author="Zhang, Lifen" w:date="2017-03-29T17:59:00Z"/>
                                  <w:noProof/>
                                  <w:sz w:val="20"/>
                                  <w:szCs w:val="20"/>
                                  <w:rPrChange w:id="2822" w:author="Zhang, Lifen" w:date="2017-03-29T18:02:00Z">
                                    <w:rPr>
                                      <w:ins w:id="2823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24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25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2826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auto lo</w:t>
                                </w:r>
                              </w:ins>
                            </w:p>
                            <w:p w14:paraId="19050C95" w14:textId="2F7CDEF4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2827" w:author="Zhang, Lifen" w:date="2017-03-29T17:59:00Z"/>
                                  <w:noProof/>
                                  <w:sz w:val="20"/>
                                  <w:szCs w:val="20"/>
                                  <w:rPrChange w:id="2828" w:author="Zhang, Lifen" w:date="2017-03-29T18:02:00Z">
                                    <w:rPr>
                                      <w:ins w:id="2829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30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31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2832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iface lo inet loopback</w:t>
                                </w:r>
                              </w:ins>
                            </w:p>
                            <w:p w14:paraId="71C0645A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2833" w:author="Zhang, Lifen" w:date="2017-03-29T17:59:00Z"/>
                                  <w:noProof/>
                                  <w:sz w:val="20"/>
                                  <w:szCs w:val="20"/>
                                  <w:rPrChange w:id="2834" w:author="Zhang, Lifen" w:date="2017-03-29T18:02:00Z">
                                    <w:rPr>
                                      <w:ins w:id="2835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36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37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2838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# The primary network interface</w:t>
                                </w:r>
                              </w:ins>
                            </w:p>
                            <w:p w14:paraId="7CD6C1AF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2839" w:author="Zhang, Lifen" w:date="2017-03-29T17:59:00Z"/>
                                  <w:noProof/>
                                  <w:sz w:val="20"/>
                                  <w:szCs w:val="20"/>
                                  <w:rPrChange w:id="2840" w:author="Zhang, Lifen" w:date="2017-03-29T18:02:00Z">
                                    <w:rPr>
                                      <w:ins w:id="2841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42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43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2844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auto eth0</w:t>
                                </w:r>
                              </w:ins>
                            </w:p>
                            <w:p w14:paraId="55D1537B" w14:textId="1644D4D9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2845" w:author="Zhang, Lifen" w:date="2017-03-29T17:59:00Z"/>
                                  <w:noProof/>
                                  <w:sz w:val="20"/>
                                  <w:szCs w:val="20"/>
                                  <w:rPrChange w:id="2846" w:author="Zhang, Lifen" w:date="2017-03-29T18:02:00Z">
                                    <w:rPr>
                                      <w:ins w:id="2847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48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49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2850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iface eth0 inet dhcp</w:t>
                                </w:r>
                              </w:ins>
                              <w:ins w:id="2851" w:author="Zhao, Helen" w:date="2017-04-13T10:57:00Z">
                                <w:r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  <w:r w:rsidRPr="009D42BC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52" w:author="Zhao, Helen" w:date="2017-04-13T10:58:00Z">
                                      <w:rPr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bookmarkStart w:id="2853" w:name="OLE_LINK35"/>
                                <w:r w:rsidRPr="009D42BC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54" w:author="Zhao, Helen" w:date="2017-04-13T10:58:00Z">
                                      <w:rPr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#</w:t>
                                </w:r>
                                <w:r w:rsidRPr="009D42BC">
                                  <w:rPr>
                                    <w:rFonts w:hint="eastAsia"/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55" w:author="Zhao, Helen" w:date="2017-04-13T10:58:00Z">
                                      <w:rPr>
                                        <w:rFonts w:hint="eastAsia"/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注意此行必须</w:t>
                                </w:r>
                                <w:r w:rsidRPr="009D42BC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56" w:author="Zhao, Helen" w:date="2017-04-13T10:58:00Z">
                                      <w:rPr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eth</w:t>
                                </w:r>
                              </w:ins>
                              <w:ins w:id="2857" w:author="Zhao, Helen" w:date="2017-04-13T10:58:00Z">
                                <w:r w:rsidRPr="009D42BC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58" w:author="Zhao, Helen" w:date="2017-04-13T10:58:00Z">
                                      <w:rPr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0</w:t>
                                </w:r>
                                <w:r w:rsidRPr="009D42BC">
                                  <w:rPr>
                                    <w:rFonts w:hint="eastAsia"/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59" w:author="Zhao, Helen" w:date="2017-04-13T10:58:00Z">
                                      <w:rPr>
                                        <w:rFonts w:hint="eastAsia"/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是</w:t>
                                </w:r>
                                <w:r w:rsidRPr="009D42BC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60" w:author="Zhao, Helen" w:date="2017-04-13T10:58:00Z">
                                      <w:rPr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dhcp</w:t>
                                </w:r>
                                <w:r w:rsidRPr="009D42BC">
                                  <w:rPr>
                                    <w:rFonts w:hint="eastAsia"/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61" w:author="Zhao, Helen" w:date="2017-04-13T10:58:00Z">
                                      <w:rPr>
                                        <w:rFonts w:hint="eastAsia"/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，如不是需要修改</w:t>
                                </w:r>
                              </w:ins>
                              <w:bookmarkEnd w:id="2853"/>
                            </w:p>
                            <w:p w14:paraId="71A446CC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2862" w:author="Zhang, Lifen" w:date="2017-03-29T17:59:00Z"/>
                                  <w:noProof/>
                                  <w:sz w:val="20"/>
                                  <w:szCs w:val="20"/>
                                  <w:rPrChange w:id="2863" w:author="Zhang, Lifen" w:date="2017-03-29T18:02:00Z">
                                    <w:rPr>
                                      <w:ins w:id="2864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65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66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2867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auto eth1</w:t>
                                </w:r>
                              </w:ins>
                            </w:p>
                            <w:p w14:paraId="463D0675" w14:textId="2C30EBED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2868" w:author="Zhang, Lifen" w:date="2017-03-29T17:59:00Z"/>
                                  <w:noProof/>
                                  <w:sz w:val="20"/>
                                  <w:szCs w:val="20"/>
                                  <w:rPrChange w:id="2869" w:author="Zhang, Lifen" w:date="2017-03-29T18:02:00Z">
                                    <w:rPr>
                                      <w:ins w:id="2870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71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72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2873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iface eth1 inet static</w:t>
                                </w:r>
                              </w:ins>
                              <w:ins w:id="2874" w:author="Zhao, Helen" w:date="2017-04-13T10:58:00Z">
                                <w:r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 xml:space="preserve">   </w:t>
                                </w:r>
                              </w:ins>
                              <w:ins w:id="2875" w:author="Zhao, Helen" w:date="2017-04-13T10:59:00Z">
                                <w:r w:rsidRPr="004E57DB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#</w:t>
                                </w:r>
                                <w:r w:rsidRPr="004E57DB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注意此行必须</w:t>
                                </w:r>
                                <w:r w:rsidRPr="004E57DB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eth</w:t>
                                </w:r>
                                <w:r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4E57DB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是</w:t>
                                </w:r>
                                <w:r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static</w:t>
                                </w:r>
                                <w:r w:rsidRPr="004E57DB">
                                  <w:rPr>
                                    <w:rFonts w:hint="eastAsia"/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 w:rsidRPr="004E57DB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如不是需要修改</w:t>
                                </w:r>
                              </w:ins>
                            </w:p>
                            <w:p w14:paraId="2E2D8435" w14:textId="14DFEDE2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2876" w:author="Zhang, Lifen" w:date="2017-03-29T17:59:00Z"/>
                                  <w:noProof/>
                                  <w:sz w:val="20"/>
                                  <w:szCs w:val="20"/>
                                  <w:rPrChange w:id="2877" w:author="Zhang, Lifen" w:date="2017-03-29T18:02:00Z">
                                    <w:rPr>
                                      <w:ins w:id="2878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79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2880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2881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address 172.16.7.1</w:t>
                                </w:r>
                              </w:ins>
                              <w:ins w:id="2882" w:author="Zhao, Helen" w:date="2017-04-12T18:25:00Z">
                                <w:r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 xml:space="preserve">      </w:t>
                                </w:r>
                                <w:r w:rsidRPr="00744674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83" w:author="Zhao, Helen" w:date="2017-04-13T11:01:00Z">
                                      <w:rPr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#</w:t>
                                </w:r>
                              </w:ins>
                              <w:ins w:id="2884" w:author="Zhao, Helen" w:date="2017-04-13T11:01:00Z">
                                <w:r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此行</w:t>
                                </w:r>
                              </w:ins>
                              <w:ins w:id="2885" w:author="Zhao, Helen" w:date="2017-04-12T18:25:00Z">
                                <w:r w:rsidRPr="00744674"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86" w:author="Zhao, Helen" w:date="2017-04-13T11:01:00Z">
                                      <w:rPr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IP</w:t>
                                </w:r>
                                <w:r w:rsidRPr="00744674">
                                  <w:rPr>
                                    <w:rFonts w:hint="eastAsia"/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87" w:author="Zhao, Helen" w:date="2017-04-13T11:01:00Z">
                                      <w:rPr>
                                        <w:rFonts w:hint="eastAsia"/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网址，</w:t>
                                </w:r>
                              </w:ins>
                              <w:ins w:id="2888" w:author="Zhao, Helen" w:date="2017-04-13T11:01:00Z">
                                <w:r>
                                  <w:rPr>
                                    <w:rFonts w:hint="eastAsia"/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编辑时请</w:t>
                                </w:r>
                              </w:ins>
                              <w:ins w:id="2889" w:author="Zhao, Helen" w:date="2017-04-13T11:02:00Z">
                                <w:r>
                                  <w:rPr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</w:rPr>
                                  <w:t>根据虚拟机名称</w:t>
                                </w:r>
                              </w:ins>
                              <w:ins w:id="2890" w:author="Zhao, Helen" w:date="2017-04-12T18:25:00Z">
                                <w:r w:rsidRPr="00744674">
                                  <w:rPr>
                                    <w:rFonts w:hint="eastAsia"/>
                                    <w:b/>
                                    <w:noProof/>
                                    <w:color w:val="FF0000"/>
                                    <w:sz w:val="20"/>
                                    <w:szCs w:val="20"/>
                                    <w:rPrChange w:id="2891" w:author="Zhao, Helen" w:date="2017-04-13T11:01:00Z">
                                      <w:rPr>
                                        <w:rFonts w:hint="eastAsia"/>
                                        <w:noProof/>
                                        <w:sz w:val="20"/>
                                        <w:szCs w:val="20"/>
                                      </w:rPr>
                                    </w:rPrChange>
                                  </w:rPr>
                                  <w:t>参考上表</w:t>
                                </w:r>
                              </w:ins>
                            </w:p>
                            <w:p w14:paraId="263DAF5D" w14:textId="2335A698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892" w:author="Zhang, Lifen" w:date="2017-03-29T17:59:00Z"/>
                                  <w:noProof/>
                                  <w:sz w:val="20"/>
                                  <w:szCs w:val="20"/>
                                  <w:rPrChange w:id="2893" w:author="Horace Sun" w:date="2017-03-29T14:19:00Z">
                                    <w:rPr>
                                      <w:del w:id="2894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895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2896" w:author="Zhang, Lifen" w:date="2017-03-29T17:59:00Z">
                                <w:r w:rsidRPr="004040FA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>netmask 255.255.248.0</w:t>
                                </w:r>
                              </w:ins>
                              <w:moveToRangeStart w:id="2897" w:author="Horace Sun" w:date="2017-03-29T14:19:00Z" w:name="move478560495"/>
                              <w:moveTo w:id="2898" w:author="Horace Sun" w:date="2017-03-29T14:19:00Z">
                                <w:del w:id="2899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900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moveTo>
                            </w:p>
                            <w:p w14:paraId="277D4852" w14:textId="50C98B9C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901" w:author="Zhang, Lifen" w:date="2017-03-29T17:59:00Z"/>
                                  <w:noProof/>
                                  <w:sz w:val="20"/>
                                  <w:szCs w:val="20"/>
                                  <w:rPrChange w:id="2902" w:author="Horace Sun" w:date="2017-03-29T14:19:00Z">
                                    <w:rPr>
                                      <w:del w:id="2903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904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moveTo w:id="2905" w:author="Horace Sun" w:date="2017-03-29T14:19:00Z">
                                <w:del w:id="2906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907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moveTo>
                            </w:p>
                            <w:p w14:paraId="0C4C3AD9" w14:textId="5EFDCE31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908" w:author="Zhang, Lifen" w:date="2017-03-29T17:59:00Z"/>
                                  <w:noProof/>
                                  <w:sz w:val="20"/>
                                  <w:szCs w:val="20"/>
                                  <w:rPrChange w:id="2909" w:author="Horace Sun" w:date="2017-03-29T14:19:00Z">
                                    <w:rPr>
                                      <w:del w:id="2910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911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637A4E21" w14:textId="18A8158E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912" w:author="Zhang, Lifen" w:date="2017-03-29T17:59:00Z"/>
                                  <w:noProof/>
                                  <w:sz w:val="20"/>
                                  <w:szCs w:val="20"/>
                                  <w:rPrChange w:id="2913" w:author="Horace Sun" w:date="2017-03-29T14:19:00Z">
                                    <w:rPr>
                                      <w:del w:id="2914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915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moveTo w:id="2916" w:author="Horace Sun" w:date="2017-03-29T14:19:00Z">
                                <w:del w:id="2917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918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moveTo>
                            </w:p>
                            <w:p w14:paraId="661423C6" w14:textId="2264A97E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2919" w:author="Zhang, Lifen" w:date="2017-03-29T17:59:00Z"/>
                                  <w:noProof/>
                                  <w:sz w:val="20"/>
                                  <w:szCs w:val="20"/>
                                  <w:rPrChange w:id="2920" w:author="Horace Sun" w:date="2017-03-29T14:19:00Z">
                                    <w:rPr>
                                      <w:del w:id="2921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2922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moveTo w:id="2923" w:author="Horace Sun" w:date="2017-03-29T14:19:00Z">
                                <w:del w:id="2924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925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moveTo>
                            </w:p>
                            <w:p w14:paraId="6ED19FE4" w14:textId="2B7FC9CA" w:rsidR="00503F51" w:rsidRPr="00561444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  <w:rPrChange w:id="2926" w:author="Horace Sun" w:date="2017-03-29T14:19:00Z">
                                    <w:rPr>
                                      <w:noProof/>
                                    </w:rPr>
                                  </w:rPrChange>
                                </w:rPr>
                                <w:pPrChange w:id="2927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moveTo w:id="2928" w:author="Horace Sun" w:date="2017-03-29T14:19:00Z">
                                <w:del w:id="2929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2930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moveTo>
                            </w:p>
                            <w:moveToRangeEnd w:id="2897"/>
                            <w:p w14:paraId="0B2A880C" w14:textId="3A4C9004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931" w:author="Sun, Horace (CH01)" w:date="2017-03-28T18:22:00Z"/>
                                  <w:del w:id="2932" w:author="Horace Sun" w:date="2017-03-29T14:12:00Z"/>
                                  <w:sz w:val="20"/>
                                  <w:szCs w:val="20"/>
                                  <w:rPrChange w:id="2933" w:author="Horace Sun" w:date="2017-03-29T14:19:00Z">
                                    <w:rPr>
                                      <w:ins w:id="2934" w:author="Sun, Horace (CH01)" w:date="2017-03-28T18:22:00Z"/>
                                      <w:del w:id="2935" w:author="Horace Sun" w:date="2017-03-29T14:12:00Z"/>
                                    </w:rPr>
                                  </w:rPrChange>
                                </w:rPr>
                                <w:pPrChange w:id="2936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2937" w:author="Sun, Horace (CH01)" w:date="2017-03-28T18:22:00Z">
                                <w:del w:id="2938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939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79B1E429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940" w:author="Sun, Horace (CH01)" w:date="2017-03-28T18:22:00Z"/>
                                  <w:del w:id="2941" w:author="Horace Sun" w:date="2017-03-29T14:12:00Z"/>
                                  <w:sz w:val="20"/>
                                  <w:szCs w:val="20"/>
                                  <w:rPrChange w:id="2942" w:author="Horace Sun" w:date="2017-03-29T14:19:00Z">
                                    <w:rPr>
                                      <w:ins w:id="2943" w:author="Sun, Horace (CH01)" w:date="2017-03-28T18:22:00Z"/>
                                      <w:del w:id="2944" w:author="Horace Sun" w:date="2017-03-29T14:12:00Z"/>
                                    </w:rPr>
                                  </w:rPrChange>
                                </w:rPr>
                                <w:pPrChange w:id="2945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2946" w:author="Sun, Horace (CH01)" w:date="2017-03-28T18:22:00Z">
                                <w:del w:id="2947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948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388AF4C0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949" w:author="Sun, Horace (CH01)" w:date="2017-03-28T18:22:00Z"/>
                                  <w:del w:id="2950" w:author="Horace Sun" w:date="2017-03-29T14:12:00Z"/>
                                  <w:sz w:val="20"/>
                                  <w:szCs w:val="20"/>
                                  <w:rPrChange w:id="2951" w:author="Horace Sun" w:date="2017-03-29T14:19:00Z">
                                    <w:rPr>
                                      <w:ins w:id="2952" w:author="Sun, Horace (CH01)" w:date="2017-03-28T18:22:00Z"/>
                                      <w:del w:id="2953" w:author="Horace Sun" w:date="2017-03-29T14:12:00Z"/>
                                    </w:rPr>
                                  </w:rPrChange>
                                </w:rPr>
                                <w:pPrChange w:id="2954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2955" w:author="Sun, Horace (CH01)" w:date="2017-03-28T18:22:00Z">
                                <w:del w:id="2956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957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45DC4D54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958" w:author="Sun, Horace (CH01)" w:date="2017-03-28T18:22:00Z"/>
                                  <w:del w:id="2959" w:author="Horace Sun" w:date="2017-03-29T14:12:00Z"/>
                                  <w:sz w:val="20"/>
                                  <w:szCs w:val="20"/>
                                  <w:rPrChange w:id="2960" w:author="Horace Sun" w:date="2017-03-29T14:19:00Z">
                                    <w:rPr>
                                      <w:ins w:id="2961" w:author="Sun, Horace (CH01)" w:date="2017-03-28T18:22:00Z"/>
                                      <w:del w:id="2962" w:author="Horace Sun" w:date="2017-03-29T14:12:00Z"/>
                                    </w:rPr>
                                  </w:rPrChange>
                                </w:rPr>
                                <w:pPrChange w:id="2963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2964" w:author="Sun, Horace (CH01)" w:date="2017-03-28T18:22:00Z">
                                <w:del w:id="2965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966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2F8F78B7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2967" w:author="Sun, Horace (CH01)" w:date="2017-03-28T18:23:00Z"/>
                                  <w:del w:id="2968" w:author="Horace Sun" w:date="2017-03-29T14:12:00Z"/>
                                  <w:sz w:val="20"/>
                                  <w:szCs w:val="20"/>
                                  <w:rPrChange w:id="2969" w:author="Horace Sun" w:date="2017-03-29T14:19:00Z">
                                    <w:rPr>
                                      <w:ins w:id="2970" w:author="Sun, Horace (CH01)" w:date="2017-03-28T18:23:00Z"/>
                                      <w:del w:id="2971" w:author="Horace Sun" w:date="2017-03-29T14:12:00Z"/>
                                    </w:rPr>
                                  </w:rPrChange>
                                </w:rPr>
                                <w:pPrChange w:id="2972" w:author="Horace Sun" w:date="2017-03-29T14:20:00Z">
                                  <w:pPr/>
                                </w:pPrChange>
                              </w:pPr>
                              <w:ins w:id="2973" w:author="Sun, Horace (CH01)" w:date="2017-03-28T18:22:00Z">
                                <w:del w:id="2974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975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2E16DF38" w14:textId="77777777" w:rsidR="00503F51" w:rsidRPr="00561444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szCs w:val="20"/>
                                  <w:rPrChange w:id="2976" w:author="Horace Sun" w:date="2017-03-29T14:19:00Z">
                                    <w:rPr/>
                                  </w:rPrChange>
                                </w:rPr>
                                <w:pPrChange w:id="2977" w:author="Horace Sun" w:date="2017-03-29T14:20:00Z">
                                  <w:pPr/>
                                </w:pPrChange>
                              </w:pPr>
                              <w:ins w:id="2978" w:author="Sun, Horace (CH01)" w:date="2017-03-28T18:22:00Z">
                                <w:del w:id="2979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2980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0C669BF3" id="_x0000_s1029" type="#_x0000_t202" style="position:absolute;left:0;text-align:left;margin-left:9pt;margin-top:21.4pt;width:379.35pt;height:235.8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">
                  <v:textbox>
                    <w:txbxContent>
                      <w:p w14:paraId="32040DBE" w14:textId="608FF7A1" w:rsidR="00510687" w:rsidRDefault="00510687">
                        <w:pPr>
                          <w:shd w:val="clear" w:color="auto" w:fill="E7E6E6" w:themeFill="background2"/>
                          <w:rPr>
                            <w:ins w:id="2981" w:author="Zhang, Lifen" w:date="2017-04-14T13:56:00Z"/>
                            <w:noProof/>
                            <w:sz w:val="20"/>
                            <w:szCs w:val="20"/>
                          </w:rPr>
                          <w:pPrChange w:id="2982" w:author="Zhang, Lifen" w:date="2017-03-29T17:59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2983" w:author="Zhang, Lifen" w:date="2017-04-14T13:56:00Z">
                          <w:r w:rsidRPr="00BF33EF">
                            <w:rPr>
                              <w:noProof/>
                              <w:sz w:val="20"/>
                            </w:rPr>
                            <w:t xml:space="preserve">sudo </w:t>
                          </w:r>
                          <w:r>
                            <w:rPr>
                              <w:noProof/>
                              <w:sz w:val="20"/>
                            </w:rPr>
                            <w:t>vim</w:t>
                          </w:r>
                          <w:r w:rsidRPr="00BF33EF">
                            <w:rPr>
                              <w:noProof/>
                              <w:sz w:val="20"/>
                            </w:rPr>
                            <w:t xml:space="preserve"> /etc/network/interfaces</w:t>
                          </w:r>
                        </w:ins>
                      </w:p>
                      <w:p w14:paraId="22CD0377" w14:textId="77777777" w:rsidR="00503F51" w:rsidRPr="004040FA" w:rsidRDefault="00503F51">
                        <w:pPr>
                          <w:shd w:val="clear" w:color="auto" w:fill="E7E6E6" w:themeFill="background2"/>
                          <w:rPr>
                            <w:ins w:id="2984" w:author="Zhang, Lifen" w:date="2017-03-29T17:59:00Z"/>
                            <w:noProof/>
                            <w:sz w:val="20"/>
                            <w:szCs w:val="20"/>
                            <w:rPrChange w:id="2985" w:author="Zhang, Lifen" w:date="2017-03-29T17:59:00Z">
                              <w:rPr>
                                <w:ins w:id="2986" w:author="Zhang, Lifen" w:date="2017-03-29T17:59:00Z"/>
                                <w:noProof/>
                              </w:rPr>
                            </w:rPrChange>
                          </w:rPr>
                          <w:pPrChange w:id="2987" w:author="Zhang, Lifen" w:date="2017-03-29T17:59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2988" w:author="Zhang, Lifen" w:date="2017-03-29T17:59:00Z">
                          <w:r w:rsidRPr="004040FA">
                            <w:rPr>
                              <w:noProof/>
                              <w:sz w:val="20"/>
                              <w:szCs w:val="20"/>
                              <w:rPrChange w:id="2989" w:author="Zhang, Lifen" w:date="2017-03-29T17:59:00Z">
                                <w:rPr>
                                  <w:noProof/>
                                </w:rPr>
                              </w:rPrChange>
                            </w:rPr>
                            <w:t>source /etc/network/interfaces.d/*</w:t>
                          </w:r>
                        </w:ins>
                      </w:p>
                      <w:p w14:paraId="6D4F3E5D" w14:textId="77777777" w:rsidR="00503F51" w:rsidRPr="004040FA" w:rsidRDefault="00503F51">
                        <w:pPr>
                          <w:shd w:val="clear" w:color="auto" w:fill="E7E6E6" w:themeFill="background2"/>
                          <w:rPr>
                            <w:ins w:id="2990" w:author="Zhang, Lifen" w:date="2017-03-29T17:59:00Z"/>
                            <w:noProof/>
                            <w:sz w:val="20"/>
                            <w:szCs w:val="20"/>
                            <w:rPrChange w:id="2991" w:author="Zhang, Lifen" w:date="2017-03-29T17:59:00Z">
                              <w:rPr>
                                <w:ins w:id="2992" w:author="Zhang, Lifen" w:date="2017-03-29T17:59:00Z"/>
                                <w:noProof/>
                              </w:rPr>
                            </w:rPrChange>
                          </w:rPr>
                          <w:pPrChange w:id="2993" w:author="Zhang, Lifen" w:date="2017-03-29T17:59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2994" w:author="Zhang, Lifen" w:date="2017-03-29T17:59:00Z">
                          <w:r w:rsidRPr="004040FA">
                            <w:rPr>
                              <w:noProof/>
                              <w:sz w:val="20"/>
                              <w:szCs w:val="20"/>
                              <w:rPrChange w:id="2995" w:author="Zhang, Lifen" w:date="2017-03-29T17:59:00Z">
                                <w:rPr>
                                  <w:noProof/>
                                </w:rPr>
                              </w:rPrChange>
                            </w:rPr>
                            <w:t># The loopback network interface</w:t>
                          </w:r>
                        </w:ins>
                      </w:p>
                      <w:p w14:paraId="1418794A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2996" w:author="Zhang, Lifen" w:date="2017-03-29T17:59:00Z"/>
                            <w:noProof/>
                            <w:sz w:val="20"/>
                            <w:szCs w:val="20"/>
                            <w:rPrChange w:id="2997" w:author="Zhang, Lifen" w:date="2017-03-29T18:02:00Z">
                              <w:rPr>
                                <w:ins w:id="2998" w:author="Zhang, Lifen" w:date="2017-03-29T17:59:00Z"/>
                                <w:noProof/>
                              </w:rPr>
                            </w:rPrChange>
                          </w:rPr>
                          <w:pPrChange w:id="2999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000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001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auto lo</w:t>
                          </w:r>
                        </w:ins>
                      </w:p>
                      <w:p w14:paraId="19050C95" w14:textId="2F7CDEF4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002" w:author="Zhang, Lifen" w:date="2017-03-29T17:59:00Z"/>
                            <w:noProof/>
                            <w:sz w:val="20"/>
                            <w:szCs w:val="20"/>
                            <w:rPrChange w:id="3003" w:author="Zhang, Lifen" w:date="2017-03-29T18:02:00Z">
                              <w:rPr>
                                <w:ins w:id="3004" w:author="Zhang, Lifen" w:date="2017-03-29T17:59:00Z"/>
                                <w:noProof/>
                              </w:rPr>
                            </w:rPrChange>
                          </w:rPr>
                          <w:pPrChange w:id="3005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006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007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iface lo inet loopback</w:t>
                          </w:r>
                        </w:ins>
                      </w:p>
                      <w:p w14:paraId="71C0645A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008" w:author="Zhang, Lifen" w:date="2017-03-29T17:59:00Z"/>
                            <w:noProof/>
                            <w:sz w:val="20"/>
                            <w:szCs w:val="20"/>
                            <w:rPrChange w:id="3009" w:author="Zhang, Lifen" w:date="2017-03-29T18:02:00Z">
                              <w:rPr>
                                <w:ins w:id="3010" w:author="Zhang, Lifen" w:date="2017-03-29T17:59:00Z"/>
                                <w:noProof/>
                              </w:rPr>
                            </w:rPrChange>
                          </w:rPr>
                          <w:pPrChange w:id="3011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012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013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# The primary network interface</w:t>
                          </w:r>
                        </w:ins>
                      </w:p>
                      <w:p w14:paraId="7CD6C1AF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014" w:author="Zhang, Lifen" w:date="2017-03-29T17:59:00Z"/>
                            <w:noProof/>
                            <w:sz w:val="20"/>
                            <w:szCs w:val="20"/>
                            <w:rPrChange w:id="3015" w:author="Zhang, Lifen" w:date="2017-03-29T18:02:00Z">
                              <w:rPr>
                                <w:ins w:id="3016" w:author="Zhang, Lifen" w:date="2017-03-29T17:59:00Z"/>
                                <w:noProof/>
                              </w:rPr>
                            </w:rPrChange>
                          </w:rPr>
                          <w:pPrChange w:id="3017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018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019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auto eth0</w:t>
                          </w:r>
                        </w:ins>
                      </w:p>
                      <w:p w14:paraId="55D1537B" w14:textId="1644D4D9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020" w:author="Zhang, Lifen" w:date="2017-03-29T17:59:00Z"/>
                            <w:noProof/>
                            <w:sz w:val="20"/>
                            <w:szCs w:val="20"/>
                            <w:rPrChange w:id="3021" w:author="Zhang, Lifen" w:date="2017-03-29T18:02:00Z">
                              <w:rPr>
                                <w:ins w:id="3022" w:author="Zhang, Lifen" w:date="2017-03-29T17:59:00Z"/>
                                <w:noProof/>
                              </w:rPr>
                            </w:rPrChange>
                          </w:rPr>
                          <w:pPrChange w:id="3023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024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025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iface eth0 inet dhcp</w:t>
                          </w:r>
                        </w:ins>
                        <w:ins w:id="3026" w:author="Zhao, Helen" w:date="2017-04-13T10:57:00Z"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t xml:space="preserve">   </w:t>
                          </w:r>
                          <w:r w:rsidRPr="009D42BC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27" w:author="Zhao, Helen" w:date="2017-04-13T10:58:00Z">
                                <w:rPr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 xml:space="preserve"> </w:t>
                          </w:r>
                          <w:bookmarkStart w:id="3028" w:name="OLE_LINK35"/>
                          <w:r w:rsidRPr="009D42BC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29" w:author="Zhao, Helen" w:date="2017-04-13T10:58:00Z">
                                <w:rPr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#</w:t>
                          </w:r>
                          <w:r w:rsidRPr="009D42BC">
                            <w:rPr>
                              <w:rFonts w:hint="eastAsia"/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30" w:author="Zhao, Helen" w:date="2017-04-13T10:58:00Z">
                                <w:rPr>
                                  <w:rFonts w:hint="eastAsia"/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注意此行必须</w:t>
                          </w:r>
                          <w:r w:rsidRPr="009D42BC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31" w:author="Zhao, Helen" w:date="2017-04-13T10:58:00Z">
                                <w:rPr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eth</w:t>
                          </w:r>
                        </w:ins>
                        <w:ins w:id="3032" w:author="Zhao, Helen" w:date="2017-04-13T10:58:00Z">
                          <w:r w:rsidRPr="009D42BC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33" w:author="Zhao, Helen" w:date="2017-04-13T10:58:00Z">
                                <w:rPr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0</w:t>
                          </w:r>
                          <w:r w:rsidRPr="009D42BC">
                            <w:rPr>
                              <w:rFonts w:hint="eastAsia"/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34" w:author="Zhao, Helen" w:date="2017-04-13T10:58:00Z">
                                <w:rPr>
                                  <w:rFonts w:hint="eastAsia"/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是</w:t>
                          </w:r>
                          <w:r w:rsidRPr="009D42BC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35" w:author="Zhao, Helen" w:date="2017-04-13T10:58:00Z">
                                <w:rPr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dhcp</w:t>
                          </w:r>
                          <w:r w:rsidRPr="009D42BC">
                            <w:rPr>
                              <w:rFonts w:hint="eastAsia"/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36" w:author="Zhao, Helen" w:date="2017-04-13T10:58:00Z">
                                <w:rPr>
                                  <w:rFonts w:hint="eastAsia"/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，如不是需要修改</w:t>
                          </w:r>
                        </w:ins>
                        <w:bookmarkEnd w:id="3028"/>
                      </w:p>
                      <w:p w14:paraId="71A446CC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037" w:author="Zhang, Lifen" w:date="2017-03-29T17:59:00Z"/>
                            <w:noProof/>
                            <w:sz w:val="20"/>
                            <w:szCs w:val="20"/>
                            <w:rPrChange w:id="3038" w:author="Zhang, Lifen" w:date="2017-03-29T18:02:00Z">
                              <w:rPr>
                                <w:ins w:id="3039" w:author="Zhang, Lifen" w:date="2017-03-29T17:59:00Z"/>
                                <w:noProof/>
                              </w:rPr>
                            </w:rPrChange>
                          </w:rPr>
                          <w:pPrChange w:id="3040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041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042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auto eth1</w:t>
                          </w:r>
                        </w:ins>
                      </w:p>
                      <w:p w14:paraId="463D0675" w14:textId="2C30EBED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043" w:author="Zhang, Lifen" w:date="2017-03-29T17:59:00Z"/>
                            <w:noProof/>
                            <w:sz w:val="20"/>
                            <w:szCs w:val="20"/>
                            <w:rPrChange w:id="3044" w:author="Zhang, Lifen" w:date="2017-03-29T18:02:00Z">
                              <w:rPr>
                                <w:ins w:id="3045" w:author="Zhang, Lifen" w:date="2017-03-29T17:59:00Z"/>
                                <w:noProof/>
                              </w:rPr>
                            </w:rPrChange>
                          </w:rPr>
                          <w:pPrChange w:id="3046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047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048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iface eth1 inet static</w:t>
                          </w:r>
                        </w:ins>
                        <w:ins w:id="3049" w:author="Zhao, Helen" w:date="2017-04-13T10:58:00Z"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t xml:space="preserve">   </w:t>
                          </w:r>
                        </w:ins>
                        <w:ins w:id="3050" w:author="Zhao, Helen" w:date="2017-04-13T10:59:00Z">
                          <w:r w:rsidRPr="004E57DB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#</w:t>
                          </w:r>
                          <w:r w:rsidRPr="004E57DB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注意此行必须</w:t>
                          </w:r>
                          <w:r w:rsidRPr="004E57DB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eth</w:t>
                          </w:r>
                          <w:r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1</w:t>
                          </w:r>
                          <w:r w:rsidRPr="004E57DB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是</w:t>
                          </w:r>
                          <w:r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static</w:t>
                          </w:r>
                          <w:r w:rsidRPr="004E57DB">
                            <w:rPr>
                              <w:rFonts w:hint="eastAsia"/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，</w:t>
                          </w:r>
                          <w:r w:rsidRPr="004E57DB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如不是需要修改</w:t>
                          </w:r>
                        </w:ins>
                      </w:p>
                      <w:p w14:paraId="2E2D8435" w14:textId="14DFEDE2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051" w:author="Zhang, Lifen" w:date="2017-03-29T17:59:00Z"/>
                            <w:noProof/>
                            <w:sz w:val="20"/>
                            <w:szCs w:val="20"/>
                            <w:rPrChange w:id="3052" w:author="Zhang, Lifen" w:date="2017-03-29T18:02:00Z">
                              <w:rPr>
                                <w:ins w:id="3053" w:author="Zhang, Lifen" w:date="2017-03-29T17:59:00Z"/>
                                <w:noProof/>
                              </w:rPr>
                            </w:rPrChange>
                          </w:rPr>
                          <w:pPrChange w:id="3054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055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056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address 172.16.7.1</w:t>
                          </w:r>
                        </w:ins>
                        <w:ins w:id="3057" w:author="Zhao, Helen" w:date="2017-04-12T18:25:00Z"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t xml:space="preserve">      </w:t>
                          </w:r>
                          <w:r w:rsidRPr="00744674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58" w:author="Zhao, Helen" w:date="2017-04-13T11:01:00Z">
                                <w:rPr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#</w:t>
                          </w:r>
                        </w:ins>
                        <w:ins w:id="3059" w:author="Zhao, Helen" w:date="2017-04-13T11:01:00Z">
                          <w:r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此行</w:t>
                          </w:r>
                        </w:ins>
                        <w:ins w:id="3060" w:author="Zhao, Helen" w:date="2017-04-12T18:25:00Z">
                          <w:r w:rsidRPr="00744674"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61" w:author="Zhao, Helen" w:date="2017-04-13T11:01:00Z">
                                <w:rPr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IP</w:t>
                          </w:r>
                          <w:r w:rsidRPr="00744674">
                            <w:rPr>
                              <w:rFonts w:hint="eastAsia"/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62" w:author="Zhao, Helen" w:date="2017-04-13T11:01:00Z">
                                <w:rPr>
                                  <w:rFonts w:hint="eastAsia"/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网址，</w:t>
                          </w:r>
                        </w:ins>
                        <w:ins w:id="3063" w:author="Zhao, Helen" w:date="2017-04-13T11:01:00Z">
                          <w:r>
                            <w:rPr>
                              <w:rFonts w:hint="eastAsia"/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编辑时请</w:t>
                          </w:r>
                        </w:ins>
                        <w:ins w:id="3064" w:author="Zhao, Helen" w:date="2017-04-13T11:02:00Z">
                          <w:r>
                            <w:rPr>
                              <w:b/>
                              <w:noProof/>
                              <w:color w:val="FF0000"/>
                              <w:sz w:val="20"/>
                              <w:szCs w:val="20"/>
                            </w:rPr>
                            <w:t>根据虚拟机名称</w:t>
                          </w:r>
                        </w:ins>
                        <w:ins w:id="3065" w:author="Zhao, Helen" w:date="2017-04-12T18:25:00Z">
                          <w:r w:rsidRPr="00744674">
                            <w:rPr>
                              <w:rFonts w:hint="eastAsia"/>
                              <w:b/>
                              <w:noProof/>
                              <w:color w:val="FF0000"/>
                              <w:sz w:val="20"/>
                              <w:szCs w:val="20"/>
                              <w:rPrChange w:id="3066" w:author="Zhao, Helen" w:date="2017-04-13T11:01:00Z">
                                <w:rPr>
                                  <w:rFonts w:hint="eastAsia"/>
                                  <w:noProof/>
                                  <w:sz w:val="20"/>
                                  <w:szCs w:val="20"/>
                                </w:rPr>
                              </w:rPrChange>
                            </w:rPr>
                            <w:t>参考上表</w:t>
                          </w:r>
                        </w:ins>
                      </w:p>
                      <w:p w14:paraId="263DAF5D" w14:textId="2335A698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067" w:author="Zhang, Lifen" w:date="2017-03-29T17:59:00Z"/>
                            <w:noProof/>
                            <w:sz w:val="20"/>
                            <w:szCs w:val="20"/>
                            <w:rPrChange w:id="3068" w:author="Horace Sun" w:date="2017-03-29T14:19:00Z">
                              <w:rPr>
                                <w:del w:id="3069" w:author="Zhang, Lifen" w:date="2017-03-29T17:59:00Z"/>
                                <w:noProof/>
                              </w:rPr>
                            </w:rPrChange>
                          </w:rPr>
                          <w:pPrChange w:id="3070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3071" w:author="Zhang, Lifen" w:date="2017-03-29T17:59:00Z">
                          <w:r w:rsidRPr="004040FA">
                            <w:rPr>
                              <w:noProof/>
                              <w:sz w:val="20"/>
                              <w:szCs w:val="20"/>
                            </w:rPr>
                            <w:t>netmask 255.255.248.0</w:t>
                          </w:r>
                        </w:ins>
                        <w:moveToRangeStart w:id="3072" w:author="Horace Sun" w:date="2017-03-29T14:19:00Z" w:name="move478560495"/>
                        <w:moveTo w:id="3073" w:author="Horace Sun" w:date="2017-03-29T14:19:00Z">
                          <w:del w:id="3074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075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moveTo>
                      </w:p>
                      <w:p w14:paraId="277D4852" w14:textId="50C98B9C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076" w:author="Zhang, Lifen" w:date="2017-03-29T17:59:00Z"/>
                            <w:noProof/>
                            <w:sz w:val="20"/>
                            <w:szCs w:val="20"/>
                            <w:rPrChange w:id="3077" w:author="Horace Sun" w:date="2017-03-29T14:19:00Z">
                              <w:rPr>
                                <w:del w:id="3078" w:author="Zhang, Lifen" w:date="2017-03-29T17:59:00Z"/>
                                <w:noProof/>
                              </w:rPr>
                            </w:rPrChange>
                          </w:rPr>
                          <w:pPrChange w:id="3079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moveTo w:id="3080" w:author="Horace Sun" w:date="2017-03-29T14:19:00Z">
                          <w:del w:id="3081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082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moveTo>
                      </w:p>
                      <w:p w14:paraId="0C4C3AD9" w14:textId="5EFDCE31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083" w:author="Zhang, Lifen" w:date="2017-03-29T17:59:00Z"/>
                            <w:noProof/>
                            <w:sz w:val="20"/>
                            <w:szCs w:val="20"/>
                            <w:rPrChange w:id="3084" w:author="Horace Sun" w:date="2017-03-29T14:19:00Z">
                              <w:rPr>
                                <w:del w:id="3085" w:author="Zhang, Lifen" w:date="2017-03-29T17:59:00Z"/>
                                <w:noProof/>
                              </w:rPr>
                            </w:rPrChange>
                          </w:rPr>
                          <w:pPrChange w:id="3086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637A4E21" w14:textId="18A8158E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087" w:author="Zhang, Lifen" w:date="2017-03-29T17:59:00Z"/>
                            <w:noProof/>
                            <w:sz w:val="20"/>
                            <w:szCs w:val="20"/>
                            <w:rPrChange w:id="3088" w:author="Horace Sun" w:date="2017-03-29T14:19:00Z">
                              <w:rPr>
                                <w:del w:id="3089" w:author="Zhang, Lifen" w:date="2017-03-29T17:59:00Z"/>
                                <w:noProof/>
                              </w:rPr>
                            </w:rPrChange>
                          </w:rPr>
                          <w:pPrChange w:id="3090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moveTo w:id="3091" w:author="Horace Sun" w:date="2017-03-29T14:19:00Z">
                          <w:del w:id="3092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093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moveTo>
                      </w:p>
                      <w:p w14:paraId="661423C6" w14:textId="2264A97E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094" w:author="Zhang, Lifen" w:date="2017-03-29T17:59:00Z"/>
                            <w:noProof/>
                            <w:sz w:val="20"/>
                            <w:szCs w:val="20"/>
                            <w:rPrChange w:id="3095" w:author="Horace Sun" w:date="2017-03-29T14:19:00Z">
                              <w:rPr>
                                <w:del w:id="3096" w:author="Zhang, Lifen" w:date="2017-03-29T17:59:00Z"/>
                                <w:noProof/>
                              </w:rPr>
                            </w:rPrChange>
                          </w:rPr>
                          <w:pPrChange w:id="3097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moveTo w:id="3098" w:author="Horace Sun" w:date="2017-03-29T14:19:00Z">
                          <w:del w:id="3099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100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moveTo>
                      </w:p>
                      <w:p w14:paraId="6ED19FE4" w14:textId="2B7FC9CA" w:rsidR="00503F51" w:rsidRPr="00561444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noProof/>
                            <w:sz w:val="20"/>
                            <w:szCs w:val="20"/>
                            <w:rPrChange w:id="3101" w:author="Horace Sun" w:date="2017-03-29T14:19:00Z">
                              <w:rPr>
                                <w:noProof/>
                              </w:rPr>
                            </w:rPrChange>
                          </w:rPr>
                          <w:pPrChange w:id="3102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moveTo w:id="3103" w:author="Horace Sun" w:date="2017-03-29T14:19:00Z">
                          <w:del w:id="3104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105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moveTo>
                      </w:p>
                      <w:moveToRangeEnd w:id="3072"/>
                      <w:p w14:paraId="0B2A880C" w14:textId="3A4C9004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3106" w:author="Sun, Horace (CH01)" w:date="2017-03-28T18:22:00Z"/>
                            <w:del w:id="3107" w:author="Horace Sun" w:date="2017-03-29T14:12:00Z"/>
                            <w:sz w:val="20"/>
                            <w:szCs w:val="20"/>
                            <w:rPrChange w:id="3108" w:author="Horace Sun" w:date="2017-03-29T14:19:00Z">
                              <w:rPr>
                                <w:ins w:id="3109" w:author="Sun, Horace (CH01)" w:date="2017-03-28T18:22:00Z"/>
                                <w:del w:id="3110" w:author="Horace Sun" w:date="2017-03-29T14:12:00Z"/>
                              </w:rPr>
                            </w:rPrChange>
                          </w:rPr>
                          <w:pPrChange w:id="3111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3112" w:author="Sun, Horace (CH01)" w:date="2017-03-28T18:22:00Z">
                          <w:del w:id="3113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3114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79B1E429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3115" w:author="Sun, Horace (CH01)" w:date="2017-03-28T18:22:00Z"/>
                            <w:del w:id="3116" w:author="Horace Sun" w:date="2017-03-29T14:12:00Z"/>
                            <w:sz w:val="20"/>
                            <w:szCs w:val="20"/>
                            <w:rPrChange w:id="3117" w:author="Horace Sun" w:date="2017-03-29T14:19:00Z">
                              <w:rPr>
                                <w:ins w:id="3118" w:author="Sun, Horace (CH01)" w:date="2017-03-28T18:22:00Z"/>
                                <w:del w:id="3119" w:author="Horace Sun" w:date="2017-03-29T14:12:00Z"/>
                              </w:rPr>
                            </w:rPrChange>
                          </w:rPr>
                          <w:pPrChange w:id="3120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3121" w:author="Sun, Horace (CH01)" w:date="2017-03-28T18:22:00Z">
                          <w:del w:id="3122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3123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388AF4C0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3124" w:author="Sun, Horace (CH01)" w:date="2017-03-28T18:22:00Z"/>
                            <w:del w:id="3125" w:author="Horace Sun" w:date="2017-03-29T14:12:00Z"/>
                            <w:sz w:val="20"/>
                            <w:szCs w:val="20"/>
                            <w:rPrChange w:id="3126" w:author="Horace Sun" w:date="2017-03-29T14:19:00Z">
                              <w:rPr>
                                <w:ins w:id="3127" w:author="Sun, Horace (CH01)" w:date="2017-03-28T18:22:00Z"/>
                                <w:del w:id="3128" w:author="Horace Sun" w:date="2017-03-29T14:12:00Z"/>
                              </w:rPr>
                            </w:rPrChange>
                          </w:rPr>
                          <w:pPrChange w:id="3129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3130" w:author="Sun, Horace (CH01)" w:date="2017-03-28T18:22:00Z">
                          <w:del w:id="3131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3132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45DC4D54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3133" w:author="Sun, Horace (CH01)" w:date="2017-03-28T18:22:00Z"/>
                            <w:del w:id="3134" w:author="Horace Sun" w:date="2017-03-29T14:12:00Z"/>
                            <w:sz w:val="20"/>
                            <w:szCs w:val="20"/>
                            <w:rPrChange w:id="3135" w:author="Horace Sun" w:date="2017-03-29T14:19:00Z">
                              <w:rPr>
                                <w:ins w:id="3136" w:author="Sun, Horace (CH01)" w:date="2017-03-28T18:22:00Z"/>
                                <w:del w:id="3137" w:author="Horace Sun" w:date="2017-03-29T14:12:00Z"/>
                              </w:rPr>
                            </w:rPrChange>
                          </w:rPr>
                          <w:pPrChange w:id="3138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3139" w:author="Sun, Horace (CH01)" w:date="2017-03-28T18:22:00Z">
                          <w:del w:id="3140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3141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2F8F78B7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3142" w:author="Sun, Horace (CH01)" w:date="2017-03-28T18:23:00Z"/>
                            <w:del w:id="3143" w:author="Horace Sun" w:date="2017-03-29T14:12:00Z"/>
                            <w:sz w:val="20"/>
                            <w:szCs w:val="20"/>
                            <w:rPrChange w:id="3144" w:author="Horace Sun" w:date="2017-03-29T14:19:00Z">
                              <w:rPr>
                                <w:ins w:id="3145" w:author="Sun, Horace (CH01)" w:date="2017-03-28T18:23:00Z"/>
                                <w:del w:id="3146" w:author="Horace Sun" w:date="2017-03-29T14:12:00Z"/>
                              </w:rPr>
                            </w:rPrChange>
                          </w:rPr>
                          <w:pPrChange w:id="3147" w:author="Horace Sun" w:date="2017-03-29T14:20:00Z">
                            <w:pPr/>
                          </w:pPrChange>
                        </w:pPr>
                        <w:ins w:id="3148" w:author="Sun, Horace (CH01)" w:date="2017-03-28T18:22:00Z">
                          <w:del w:id="3149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3150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2E16DF38" w14:textId="77777777" w:rsidR="00503F51" w:rsidRPr="00561444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szCs w:val="20"/>
                            <w:rPrChange w:id="3151" w:author="Horace Sun" w:date="2017-03-29T14:19:00Z">
                              <w:rPr/>
                            </w:rPrChange>
                          </w:rPr>
                          <w:pPrChange w:id="3152" w:author="Horace Sun" w:date="2017-03-29T14:20:00Z">
                            <w:pPr/>
                          </w:pPrChange>
                        </w:pPr>
                        <w:ins w:id="3153" w:author="Sun, Horace (CH01)" w:date="2017-03-28T18:22:00Z">
                          <w:del w:id="3154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3155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  <w:ins w:id="3156" w:author="Horace Sun" w:date="2017-03-29T14:12:00Z">
        <w:del w:id="3157" w:author="Zhang, Lifen" w:date="2017-04-14T13:56:00Z">
          <w:r w:rsidR="007429C3" w:rsidRPr="00FD7E3E" w:rsidDel="00510687">
            <w:rPr>
              <w:noProof/>
              <w:rPrChange w:id="3158" w:author="Zhang, Lifen" w:date="2017-04-14T13:37:00Z">
                <w:rPr>
                  <w:rFonts w:ascii="宋体" w:eastAsia="宋体" w:hAnsi="宋体"/>
                  <w:noProof/>
                  <w:color w:val="2C2C2C"/>
                  <w:sz w:val="21"/>
                  <w:szCs w:val="21"/>
                </w:rPr>
              </w:rPrChange>
            </w:rPr>
            <mc:AlternateContent>
              <mc:Choice Requires="wps">
                <w:drawing>
                  <wp:anchor distT="45720" distB="45720" distL="114300" distR="114300" simplePos="0" relativeHeight="251671552" behindDoc="0" locked="0" layoutInCell="1" allowOverlap="1" wp14:anchorId="3EAB5DAD" wp14:editId="5C4F57EA">
                    <wp:simplePos x="0" y="0"/>
                    <wp:positionH relativeFrom="column">
                      <wp:posOffset>75565</wp:posOffset>
                    </wp:positionH>
                    <wp:positionV relativeFrom="paragraph">
                      <wp:posOffset>240030</wp:posOffset>
                    </wp:positionV>
                    <wp:extent cx="4817745" cy="389255"/>
                    <wp:effectExtent l="0" t="0" r="20955" b="10795"/>
                    <wp:wrapTopAndBottom/>
                    <wp:docPr id="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817745" cy="38925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BBC1F5" w14:textId="71012F95" w:rsidR="00503F51" w:rsidRPr="00D21A5C" w:rsidDel="0054344E" w:rsidRDefault="00503F51">
                                <w:pPr>
                                  <w:shd w:val="clear" w:color="auto" w:fill="E7E6E6" w:themeFill="background2"/>
                                  <w:ind w:firstLine="360"/>
                                  <w:rPr>
                                    <w:ins w:id="3159" w:author="Sun, Horace (CH01)" w:date="2017-03-28T18:22:00Z"/>
                                    <w:del w:id="3160" w:author="Horace Sun" w:date="2017-03-29T14:12:00Z"/>
                                    <w:sz w:val="20"/>
                                    <w:rPrChange w:id="3161" w:author="Horace Sun" w:date="2017-03-29T14:15:00Z">
                                      <w:rPr>
                                        <w:ins w:id="3162" w:author="Sun, Horace (CH01)" w:date="2017-03-28T18:22:00Z"/>
                                        <w:del w:id="3163" w:author="Horace Sun" w:date="2017-03-29T14:12:00Z"/>
                                      </w:rPr>
                                    </w:rPrChange>
                                  </w:rPr>
                                  <w:pPrChange w:id="3164" w:author="Horace Sun" w:date="2017-03-29T14:12:00Z">
                                    <w:pPr>
                                      <w:ind w:left="360" w:firstLine="360"/>
                                    </w:pPr>
                                  </w:pPrChange>
                                </w:pPr>
                                <w:ins w:id="3165" w:author="Horace Sun" w:date="2017-03-29T14:12:00Z">
                                  <w:r w:rsidRPr="00D21A5C">
                                    <w:rPr>
                                      <w:noProof/>
                                      <w:sz w:val="20"/>
                                      <w:rPrChange w:id="3166" w:author="Horace Sun" w:date="2017-03-29T14:15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t xml:space="preserve">sudo </w:t>
                                  </w:r>
                                  <w:del w:id="3167" w:author="Zhang, Lifen" w:date="2017-04-14T11:24:00Z">
                                    <w:r w:rsidRPr="00D21A5C" w:rsidDel="000110A6">
                                      <w:rPr>
                                        <w:noProof/>
                                        <w:sz w:val="20"/>
                                        <w:rPrChange w:id="3168" w:author="Horace Sun" w:date="2017-03-29T14:15:00Z">
                                          <w:rPr>
                                            <w:noProof/>
                                          </w:rPr>
                                        </w:rPrChange>
                                      </w:rPr>
                                      <w:delText>nano</w:delText>
                                    </w:r>
                                  </w:del>
                                </w:ins>
                                <w:ins w:id="3169" w:author="Zhang, Lifen" w:date="2017-04-14T11:24:00Z">
                                  <w:r w:rsidR="000110A6">
                                    <w:rPr>
                                      <w:noProof/>
                                      <w:sz w:val="20"/>
                                    </w:rPr>
                                    <w:t>vim</w:t>
                                  </w:r>
                                </w:ins>
                                <w:ins w:id="3170" w:author="Horace Sun" w:date="2017-03-29T14:12:00Z">
                                  <w:r w:rsidRPr="00D21A5C">
                                    <w:rPr>
                                      <w:noProof/>
                                      <w:sz w:val="20"/>
                                      <w:rPrChange w:id="3171" w:author="Horace Sun" w:date="2017-03-29T14:15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t xml:space="preserve"> /etc/network/interfaces </w:t>
                                  </w:r>
                                </w:ins>
                                <w:ins w:id="3172" w:author="Sun, Horace (CH01)" w:date="2017-03-28T18:22:00Z">
                                  <w:del w:id="3173" w:author="Horace Sun" w:date="2017-03-29T14:12:00Z">
                                    <w:r w:rsidRPr="00D21A5C" w:rsidDel="0054344E">
                                      <w:rPr>
                                        <w:sz w:val="20"/>
                                        <w:rPrChange w:id="3174" w:author="Horace Sun" w:date="2017-03-29T14:15:00Z">
                                          <w:rPr/>
                                        </w:rPrChange>
                                      </w:rPr>
                                      <w:delText>$path='D:\Packages'</w:delText>
                                    </w:r>
                                  </w:del>
                                </w:ins>
                              </w:p>
                              <w:p w14:paraId="620CCC7D" w14:textId="69B50652" w:rsidR="00503F51" w:rsidRPr="00D21A5C" w:rsidDel="0054344E" w:rsidRDefault="00503F51">
                                <w:pPr>
                                  <w:shd w:val="clear" w:color="auto" w:fill="E7E6E6" w:themeFill="background2"/>
                                  <w:ind w:firstLine="360"/>
                                  <w:rPr>
                                    <w:ins w:id="3175" w:author="Sun, Horace (CH01)" w:date="2017-03-28T18:22:00Z"/>
                                    <w:del w:id="3176" w:author="Horace Sun" w:date="2017-03-29T14:12:00Z"/>
                                    <w:sz w:val="20"/>
                                    <w:rPrChange w:id="3177" w:author="Horace Sun" w:date="2017-03-29T14:15:00Z">
                                      <w:rPr>
                                        <w:ins w:id="3178" w:author="Sun, Horace (CH01)" w:date="2017-03-28T18:22:00Z"/>
                                        <w:del w:id="3179" w:author="Horace Sun" w:date="2017-03-29T14:12:00Z"/>
                                      </w:rPr>
                                    </w:rPrChange>
                                  </w:rPr>
                                  <w:pPrChange w:id="3180" w:author="Horace Sun" w:date="2017-03-29T14:12:00Z">
                                    <w:pPr>
                                      <w:ind w:left="360" w:firstLine="360"/>
                                    </w:pPr>
                                  </w:pPrChange>
                                </w:pPr>
                                <w:ins w:id="3181" w:author="Sun, Horace (CH01)" w:date="2017-03-28T18:22:00Z">
                                  <w:del w:id="3182" w:author="Horace Sun" w:date="2017-03-29T14:12:00Z">
                                    <w:r w:rsidRPr="00D21A5C" w:rsidDel="0054344E">
                                      <w:rPr>
                                        <w:sz w:val="20"/>
                                        <w:rPrChange w:id="3183" w:author="Horace Sun" w:date="2017-03-29T14:15:00Z">
                                          <w:rPr/>
                                        </w:rPrChange>
                                      </w:rPr>
                                      <w:delText>$files=Get-ChildItem $path -Include *.xml -Recurse</w:delText>
                                    </w:r>
                                  </w:del>
                                </w:ins>
                              </w:p>
                              <w:p w14:paraId="200DB440" w14:textId="4D6A1AC3" w:rsidR="00503F51" w:rsidRPr="00D21A5C" w:rsidDel="0054344E" w:rsidRDefault="00503F51">
                                <w:pPr>
                                  <w:shd w:val="clear" w:color="auto" w:fill="E7E6E6" w:themeFill="background2"/>
                                  <w:ind w:firstLine="360"/>
                                  <w:rPr>
                                    <w:ins w:id="3184" w:author="Sun, Horace (CH01)" w:date="2017-03-28T18:22:00Z"/>
                                    <w:del w:id="3185" w:author="Horace Sun" w:date="2017-03-29T14:12:00Z"/>
                                    <w:sz w:val="20"/>
                                    <w:rPrChange w:id="3186" w:author="Horace Sun" w:date="2017-03-29T14:15:00Z">
                                      <w:rPr>
                                        <w:ins w:id="3187" w:author="Sun, Horace (CH01)" w:date="2017-03-28T18:22:00Z"/>
                                        <w:del w:id="3188" w:author="Horace Sun" w:date="2017-03-29T14:12:00Z"/>
                                      </w:rPr>
                                    </w:rPrChange>
                                  </w:rPr>
                                  <w:pPrChange w:id="3189" w:author="Horace Sun" w:date="2017-03-29T14:12:00Z">
                                    <w:pPr>
                                      <w:ind w:left="360" w:firstLine="360"/>
                                    </w:pPr>
                                  </w:pPrChange>
                                </w:pPr>
                                <w:ins w:id="3190" w:author="Sun, Horace (CH01)" w:date="2017-03-28T18:22:00Z">
                                  <w:del w:id="3191" w:author="Horace Sun" w:date="2017-03-29T14:12:00Z">
                                    <w:r w:rsidRPr="00D21A5C" w:rsidDel="0054344E">
                                      <w:rPr>
                                        <w:sz w:val="20"/>
                                        <w:rPrChange w:id="3192" w:author="Horace Sun" w:date="2017-03-29T14:15:00Z">
                                          <w:rPr/>
                                        </w:rPrChange>
                                      </w:rPr>
                                      <w:delText>foreach($file in $files)</w:delText>
                                    </w:r>
                                  </w:del>
                                </w:ins>
                              </w:p>
                              <w:p w14:paraId="48C8B0C0" w14:textId="3D8A42A4" w:rsidR="00503F51" w:rsidRPr="00D21A5C" w:rsidDel="0054344E" w:rsidRDefault="00503F51">
                                <w:pPr>
                                  <w:shd w:val="clear" w:color="auto" w:fill="E7E6E6" w:themeFill="background2"/>
                                  <w:ind w:firstLine="360"/>
                                  <w:rPr>
                                    <w:ins w:id="3193" w:author="Sun, Horace (CH01)" w:date="2017-03-28T18:22:00Z"/>
                                    <w:del w:id="3194" w:author="Horace Sun" w:date="2017-03-29T14:12:00Z"/>
                                    <w:sz w:val="20"/>
                                    <w:rPrChange w:id="3195" w:author="Horace Sun" w:date="2017-03-29T14:15:00Z">
                                      <w:rPr>
                                        <w:ins w:id="3196" w:author="Sun, Horace (CH01)" w:date="2017-03-28T18:22:00Z"/>
                                        <w:del w:id="3197" w:author="Horace Sun" w:date="2017-03-29T14:12:00Z"/>
                                      </w:rPr>
                                    </w:rPrChange>
                                  </w:rPr>
                                  <w:pPrChange w:id="3198" w:author="Horace Sun" w:date="2017-03-29T14:12:00Z">
                                    <w:pPr>
                                      <w:ind w:left="360" w:firstLine="360"/>
                                    </w:pPr>
                                  </w:pPrChange>
                                </w:pPr>
                                <w:ins w:id="3199" w:author="Sun, Horace (CH01)" w:date="2017-03-28T18:22:00Z">
                                  <w:del w:id="3200" w:author="Horace Sun" w:date="2017-03-29T14:12:00Z">
                                    <w:r w:rsidRPr="00D21A5C" w:rsidDel="0054344E">
                                      <w:rPr>
                                        <w:sz w:val="20"/>
                                        <w:rPrChange w:id="3201" w:author="Horace Sun" w:date="2017-03-29T14:15:00Z">
                                          <w:rPr/>
                                        </w:rPrChange>
                                      </w:rPr>
                                      <w:delText>{</w:delText>
                                    </w:r>
                                  </w:del>
                                </w:ins>
                              </w:p>
                              <w:p w14:paraId="563183C0" w14:textId="2562659E" w:rsidR="00503F51" w:rsidRPr="00D21A5C" w:rsidDel="0054344E" w:rsidRDefault="00503F51">
                                <w:pPr>
                                  <w:shd w:val="clear" w:color="auto" w:fill="E7E6E6" w:themeFill="background2"/>
                                  <w:ind w:firstLine="360"/>
                                  <w:rPr>
                                    <w:ins w:id="3202" w:author="Sun, Horace (CH01)" w:date="2017-03-28T18:23:00Z"/>
                                    <w:del w:id="3203" w:author="Horace Sun" w:date="2017-03-29T14:12:00Z"/>
                                    <w:sz w:val="20"/>
                                    <w:rPrChange w:id="3204" w:author="Horace Sun" w:date="2017-03-29T14:15:00Z">
                                      <w:rPr>
                                        <w:ins w:id="3205" w:author="Sun, Horace (CH01)" w:date="2017-03-28T18:23:00Z"/>
                                        <w:del w:id="3206" w:author="Horace Sun" w:date="2017-03-29T14:12:00Z"/>
                                      </w:rPr>
                                    </w:rPrChange>
                                  </w:rPr>
                                  <w:pPrChange w:id="3207" w:author="Horace Sun" w:date="2017-03-29T14:12:00Z">
                                    <w:pPr/>
                                  </w:pPrChange>
                                </w:pPr>
                                <w:ins w:id="3208" w:author="Sun, Horace (CH01)" w:date="2017-03-28T18:22:00Z">
                                  <w:del w:id="3209" w:author="Horace Sun" w:date="2017-03-29T14:12:00Z">
                                    <w:r w:rsidRPr="00D21A5C" w:rsidDel="0054344E">
                                      <w:rPr>
                                        <w:sz w:val="20"/>
                                        <w:rPrChange w:id="3210" w:author="Horace Sun" w:date="2017-03-29T14:15:00Z">
                                          <w:rPr/>
                                        </w:rPrChange>
                                      </w:rPr>
                                      <w:delText xml:space="preserve"> Import-VM -Path $file.FullName</w:delText>
                                    </w:r>
                                  </w:del>
                                </w:ins>
                              </w:p>
                              <w:p w14:paraId="449839F6" w14:textId="4AE12A27" w:rsidR="00503F51" w:rsidRPr="00D21A5C" w:rsidRDefault="00503F51">
                                <w:pPr>
                                  <w:shd w:val="clear" w:color="auto" w:fill="E7E6E6" w:themeFill="background2"/>
                                  <w:ind w:firstLine="360"/>
                                  <w:rPr>
                                    <w:sz w:val="20"/>
                                    <w:rPrChange w:id="3211" w:author="Horace Sun" w:date="2017-03-29T14:15:00Z">
                                      <w:rPr/>
                                    </w:rPrChange>
                                  </w:rPr>
                                  <w:pPrChange w:id="3212" w:author="Horace Sun" w:date="2017-03-29T14:12:00Z">
                                    <w:pPr/>
                                  </w:pPrChange>
                                </w:pPr>
                                <w:ins w:id="3213" w:author="Sun, Horace (CH01)" w:date="2017-03-28T18:22:00Z">
                                  <w:del w:id="3214" w:author="Horace Sun" w:date="2017-03-29T14:12:00Z">
                                    <w:r w:rsidRPr="00D21A5C" w:rsidDel="0054344E">
                                      <w:rPr>
                                        <w:sz w:val="20"/>
                                        <w:rPrChange w:id="3215" w:author="Horace Sun" w:date="2017-03-29T14:15:00Z">
                                          <w:rPr/>
                                        </w:rPrChange>
                                      </w:rPr>
                                      <w:delText>}</w:delText>
                                    </w:r>
                                  </w:del>
                                </w:ins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EAB5DAD" id="_x0000_s1030" type="#_x0000_t202" style="position:absolute;left:0;text-align:left;margin-left:5.95pt;margin-top:18.9pt;width:379.35pt;height:30.6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">
                    <v:textbox>
                      <w:txbxContent>
                        <w:p w14:paraId="74BBC1F5" w14:textId="71012F95" w:rsidR="00503F51" w:rsidRPr="00D21A5C" w:rsidDel="0054344E" w:rsidRDefault="00503F51">
                          <w:pPr>
                            <w:shd w:val="clear" w:color="auto" w:fill="E7E6E6" w:themeFill="background2"/>
                            <w:ind w:firstLine="360"/>
                            <w:rPr>
                              <w:ins w:id="3216" w:author="Sun, Horace (CH01)" w:date="2017-03-28T18:22:00Z"/>
                              <w:del w:id="3217" w:author="Horace Sun" w:date="2017-03-29T14:12:00Z"/>
                              <w:sz w:val="20"/>
                              <w:rPrChange w:id="3218" w:author="Horace Sun" w:date="2017-03-29T14:15:00Z">
                                <w:rPr>
                                  <w:ins w:id="3219" w:author="Sun, Horace (CH01)" w:date="2017-03-28T18:22:00Z"/>
                                  <w:del w:id="3220" w:author="Horace Sun" w:date="2017-03-29T14:12:00Z"/>
                                </w:rPr>
                              </w:rPrChange>
                            </w:rPr>
                            <w:pPrChange w:id="3221" w:author="Horace Sun" w:date="2017-03-29T14:12:00Z">
                              <w:pPr>
                                <w:ind w:left="360" w:firstLine="360"/>
                              </w:pPr>
                            </w:pPrChange>
                          </w:pPr>
                          <w:ins w:id="3222" w:author="Horace Sun" w:date="2017-03-29T14:12:00Z">
                            <w:r w:rsidRPr="00D21A5C">
                              <w:rPr>
                                <w:noProof/>
                                <w:sz w:val="20"/>
                                <w:rPrChange w:id="3223" w:author="Horace Sun" w:date="2017-03-29T14:15:00Z">
                                  <w:rPr>
                                    <w:noProof/>
                                  </w:rPr>
                                </w:rPrChange>
                              </w:rPr>
                              <w:t xml:space="preserve">sudo </w:t>
                            </w:r>
                            <w:del w:id="3224" w:author="Zhang, Lifen" w:date="2017-04-14T11:24:00Z">
                              <w:r w:rsidRPr="00D21A5C" w:rsidDel="000110A6">
                                <w:rPr>
                                  <w:noProof/>
                                  <w:sz w:val="20"/>
                                  <w:rPrChange w:id="3225" w:author="Horace Sun" w:date="2017-03-29T14:15:00Z">
                                    <w:rPr>
                                      <w:noProof/>
                                    </w:rPr>
                                  </w:rPrChange>
                                </w:rPr>
                                <w:delText>nano</w:delText>
                              </w:r>
                            </w:del>
                          </w:ins>
                          <w:ins w:id="3226" w:author="Zhang, Lifen" w:date="2017-04-14T11:24:00Z">
                            <w:r w:rsidR="000110A6">
                              <w:rPr>
                                <w:noProof/>
                                <w:sz w:val="20"/>
                              </w:rPr>
                              <w:t>vim</w:t>
                            </w:r>
                          </w:ins>
                          <w:ins w:id="3227" w:author="Horace Sun" w:date="2017-03-29T14:12:00Z">
                            <w:r w:rsidRPr="00D21A5C">
                              <w:rPr>
                                <w:noProof/>
                                <w:sz w:val="20"/>
                                <w:rPrChange w:id="3228" w:author="Horace Sun" w:date="2017-03-29T14:15:00Z">
                                  <w:rPr>
                                    <w:noProof/>
                                  </w:rPr>
                                </w:rPrChange>
                              </w:rPr>
                              <w:t xml:space="preserve"> /etc/network/interfaces </w:t>
                            </w:r>
                          </w:ins>
                          <w:ins w:id="3229" w:author="Sun, Horace (CH01)" w:date="2017-03-28T18:22:00Z">
                            <w:del w:id="3230" w:author="Horace Sun" w:date="2017-03-29T14:12:00Z">
                              <w:r w:rsidRPr="00D21A5C" w:rsidDel="0054344E">
                                <w:rPr>
                                  <w:sz w:val="20"/>
                                  <w:rPrChange w:id="3231" w:author="Horace Sun" w:date="2017-03-29T14:15:00Z">
                                    <w:rPr/>
                                  </w:rPrChange>
                                </w:rPr>
                                <w:delText>$path='D:\Packages'</w:delText>
                              </w:r>
                            </w:del>
                          </w:ins>
                        </w:p>
                        <w:p w14:paraId="620CCC7D" w14:textId="69B50652" w:rsidR="00503F51" w:rsidRPr="00D21A5C" w:rsidDel="0054344E" w:rsidRDefault="00503F51">
                          <w:pPr>
                            <w:shd w:val="clear" w:color="auto" w:fill="E7E6E6" w:themeFill="background2"/>
                            <w:ind w:firstLine="360"/>
                            <w:rPr>
                              <w:ins w:id="3232" w:author="Sun, Horace (CH01)" w:date="2017-03-28T18:22:00Z"/>
                              <w:del w:id="3233" w:author="Horace Sun" w:date="2017-03-29T14:12:00Z"/>
                              <w:sz w:val="20"/>
                              <w:rPrChange w:id="3234" w:author="Horace Sun" w:date="2017-03-29T14:15:00Z">
                                <w:rPr>
                                  <w:ins w:id="3235" w:author="Sun, Horace (CH01)" w:date="2017-03-28T18:22:00Z"/>
                                  <w:del w:id="3236" w:author="Horace Sun" w:date="2017-03-29T14:12:00Z"/>
                                </w:rPr>
                              </w:rPrChange>
                            </w:rPr>
                            <w:pPrChange w:id="3237" w:author="Horace Sun" w:date="2017-03-29T14:12:00Z">
                              <w:pPr>
                                <w:ind w:left="360" w:firstLine="360"/>
                              </w:pPr>
                            </w:pPrChange>
                          </w:pPr>
                          <w:ins w:id="3238" w:author="Sun, Horace (CH01)" w:date="2017-03-28T18:22:00Z">
                            <w:del w:id="3239" w:author="Horace Sun" w:date="2017-03-29T14:12:00Z">
                              <w:r w:rsidRPr="00D21A5C" w:rsidDel="0054344E">
                                <w:rPr>
                                  <w:sz w:val="20"/>
                                  <w:rPrChange w:id="3240" w:author="Horace Sun" w:date="2017-03-29T14:15:00Z">
                                    <w:rPr/>
                                  </w:rPrChange>
                                </w:rPr>
                                <w:delText>$files=Get-ChildItem $path -Include *.xml -Recurse</w:delText>
                              </w:r>
                            </w:del>
                          </w:ins>
                        </w:p>
                        <w:p w14:paraId="200DB440" w14:textId="4D6A1AC3" w:rsidR="00503F51" w:rsidRPr="00D21A5C" w:rsidDel="0054344E" w:rsidRDefault="00503F51">
                          <w:pPr>
                            <w:shd w:val="clear" w:color="auto" w:fill="E7E6E6" w:themeFill="background2"/>
                            <w:ind w:firstLine="360"/>
                            <w:rPr>
                              <w:ins w:id="3241" w:author="Sun, Horace (CH01)" w:date="2017-03-28T18:22:00Z"/>
                              <w:del w:id="3242" w:author="Horace Sun" w:date="2017-03-29T14:12:00Z"/>
                              <w:sz w:val="20"/>
                              <w:rPrChange w:id="3243" w:author="Horace Sun" w:date="2017-03-29T14:15:00Z">
                                <w:rPr>
                                  <w:ins w:id="3244" w:author="Sun, Horace (CH01)" w:date="2017-03-28T18:22:00Z"/>
                                  <w:del w:id="3245" w:author="Horace Sun" w:date="2017-03-29T14:12:00Z"/>
                                </w:rPr>
                              </w:rPrChange>
                            </w:rPr>
                            <w:pPrChange w:id="3246" w:author="Horace Sun" w:date="2017-03-29T14:12:00Z">
                              <w:pPr>
                                <w:ind w:left="360" w:firstLine="360"/>
                              </w:pPr>
                            </w:pPrChange>
                          </w:pPr>
                          <w:ins w:id="3247" w:author="Sun, Horace (CH01)" w:date="2017-03-28T18:22:00Z">
                            <w:del w:id="3248" w:author="Horace Sun" w:date="2017-03-29T14:12:00Z">
                              <w:r w:rsidRPr="00D21A5C" w:rsidDel="0054344E">
                                <w:rPr>
                                  <w:sz w:val="20"/>
                                  <w:rPrChange w:id="3249" w:author="Horace Sun" w:date="2017-03-29T14:15:00Z">
                                    <w:rPr/>
                                  </w:rPrChange>
                                </w:rPr>
                                <w:delText>foreach($file in $files)</w:delText>
                              </w:r>
                            </w:del>
                          </w:ins>
                        </w:p>
                        <w:p w14:paraId="48C8B0C0" w14:textId="3D8A42A4" w:rsidR="00503F51" w:rsidRPr="00D21A5C" w:rsidDel="0054344E" w:rsidRDefault="00503F51">
                          <w:pPr>
                            <w:shd w:val="clear" w:color="auto" w:fill="E7E6E6" w:themeFill="background2"/>
                            <w:ind w:firstLine="360"/>
                            <w:rPr>
                              <w:ins w:id="3250" w:author="Sun, Horace (CH01)" w:date="2017-03-28T18:22:00Z"/>
                              <w:del w:id="3251" w:author="Horace Sun" w:date="2017-03-29T14:12:00Z"/>
                              <w:sz w:val="20"/>
                              <w:rPrChange w:id="3252" w:author="Horace Sun" w:date="2017-03-29T14:15:00Z">
                                <w:rPr>
                                  <w:ins w:id="3253" w:author="Sun, Horace (CH01)" w:date="2017-03-28T18:22:00Z"/>
                                  <w:del w:id="3254" w:author="Horace Sun" w:date="2017-03-29T14:12:00Z"/>
                                </w:rPr>
                              </w:rPrChange>
                            </w:rPr>
                            <w:pPrChange w:id="3255" w:author="Horace Sun" w:date="2017-03-29T14:12:00Z">
                              <w:pPr>
                                <w:ind w:left="360" w:firstLine="360"/>
                              </w:pPr>
                            </w:pPrChange>
                          </w:pPr>
                          <w:ins w:id="3256" w:author="Sun, Horace (CH01)" w:date="2017-03-28T18:22:00Z">
                            <w:del w:id="3257" w:author="Horace Sun" w:date="2017-03-29T14:12:00Z">
                              <w:r w:rsidRPr="00D21A5C" w:rsidDel="0054344E">
                                <w:rPr>
                                  <w:sz w:val="20"/>
                                  <w:rPrChange w:id="3258" w:author="Horace Sun" w:date="2017-03-29T14:15:00Z">
                                    <w:rPr/>
                                  </w:rPrChange>
                                </w:rPr>
                                <w:delText>{</w:delText>
                              </w:r>
                            </w:del>
                          </w:ins>
                        </w:p>
                        <w:p w14:paraId="563183C0" w14:textId="2562659E" w:rsidR="00503F51" w:rsidRPr="00D21A5C" w:rsidDel="0054344E" w:rsidRDefault="00503F51">
                          <w:pPr>
                            <w:shd w:val="clear" w:color="auto" w:fill="E7E6E6" w:themeFill="background2"/>
                            <w:ind w:firstLine="360"/>
                            <w:rPr>
                              <w:ins w:id="3259" w:author="Sun, Horace (CH01)" w:date="2017-03-28T18:23:00Z"/>
                              <w:del w:id="3260" w:author="Horace Sun" w:date="2017-03-29T14:12:00Z"/>
                              <w:sz w:val="20"/>
                              <w:rPrChange w:id="3261" w:author="Horace Sun" w:date="2017-03-29T14:15:00Z">
                                <w:rPr>
                                  <w:ins w:id="3262" w:author="Sun, Horace (CH01)" w:date="2017-03-28T18:23:00Z"/>
                                  <w:del w:id="3263" w:author="Horace Sun" w:date="2017-03-29T14:12:00Z"/>
                                </w:rPr>
                              </w:rPrChange>
                            </w:rPr>
                            <w:pPrChange w:id="3264" w:author="Horace Sun" w:date="2017-03-29T14:12:00Z">
                              <w:pPr/>
                            </w:pPrChange>
                          </w:pPr>
                          <w:ins w:id="3265" w:author="Sun, Horace (CH01)" w:date="2017-03-28T18:22:00Z">
                            <w:del w:id="3266" w:author="Horace Sun" w:date="2017-03-29T14:12:00Z">
                              <w:r w:rsidRPr="00D21A5C" w:rsidDel="0054344E">
                                <w:rPr>
                                  <w:sz w:val="20"/>
                                  <w:rPrChange w:id="3267" w:author="Horace Sun" w:date="2017-03-29T14:15:00Z">
                                    <w:rPr/>
                                  </w:rPrChange>
                                </w:rPr>
                                <w:delText xml:space="preserve"> Import-VM -Path $file.FullName</w:delText>
                              </w:r>
                            </w:del>
                          </w:ins>
                        </w:p>
                        <w:p w14:paraId="449839F6" w14:textId="4AE12A27" w:rsidR="00503F51" w:rsidRPr="00D21A5C" w:rsidRDefault="00503F51">
                          <w:pPr>
                            <w:shd w:val="clear" w:color="auto" w:fill="E7E6E6" w:themeFill="background2"/>
                            <w:ind w:firstLine="360"/>
                            <w:rPr>
                              <w:sz w:val="20"/>
                              <w:rPrChange w:id="3268" w:author="Horace Sun" w:date="2017-03-29T14:15:00Z">
                                <w:rPr/>
                              </w:rPrChange>
                            </w:rPr>
                            <w:pPrChange w:id="3269" w:author="Horace Sun" w:date="2017-03-29T14:12:00Z">
                              <w:pPr/>
                            </w:pPrChange>
                          </w:pPr>
                          <w:ins w:id="3270" w:author="Sun, Horace (CH01)" w:date="2017-03-28T18:22:00Z">
                            <w:del w:id="3271" w:author="Horace Sun" w:date="2017-03-29T14:12:00Z">
                              <w:r w:rsidRPr="00D21A5C" w:rsidDel="0054344E">
                                <w:rPr>
                                  <w:sz w:val="20"/>
                                  <w:rPrChange w:id="3272" w:author="Horace Sun" w:date="2017-03-29T14:15:00Z">
                                    <w:rPr/>
                                  </w:rPrChange>
                                </w:rPr>
                                <w:delText>}</w:delText>
                              </w:r>
                            </w:del>
                          </w:ins>
                        </w:p>
                      </w:txbxContent>
                    </v:textbox>
                    <w10:wrap type="topAndBottom"/>
                  </v:shape>
                </w:pict>
              </mc:Fallback>
            </mc:AlternateContent>
          </w:r>
        </w:del>
      </w:ins>
      <w:del w:id="3273" w:author="Zhang, Lifen" w:date="2017-04-14T11:22:00Z">
        <w:r w:rsidR="00700623" w:rsidRPr="00FD7E3E" w:rsidDel="000110A6">
          <w:rPr>
            <w:rFonts w:hint="eastAsia"/>
            <w:rPrChange w:id="3274" w:author="Zhang, Lifen" w:date="2017-04-14T13:37:00Z">
              <w:rPr>
                <w:rFonts w:hint="eastAsia"/>
                <w:noProof/>
              </w:rPr>
            </w:rPrChange>
          </w:rPr>
          <w:delText>修改网络配置文件</w:delText>
        </w:r>
      </w:del>
    </w:p>
    <w:p w14:paraId="762F6186" w14:textId="125C2FB9" w:rsidR="00700623" w:rsidRPr="00FD7E3E" w:rsidDel="000110A6" w:rsidRDefault="00700623" w:rsidP="00700623">
      <w:pPr>
        <w:pStyle w:val="ListParagraph"/>
        <w:rPr>
          <w:del w:id="3275" w:author="Zhang, Lifen" w:date="2017-04-14T11:22:00Z"/>
          <w:rPrChange w:id="3276" w:author="Zhang, Lifen" w:date="2017-04-14T13:37:00Z">
            <w:rPr>
              <w:del w:id="3277" w:author="Zhang, Lifen" w:date="2017-04-14T11:22:00Z"/>
              <w:noProof/>
            </w:rPr>
          </w:rPrChange>
        </w:rPr>
      </w:pPr>
      <w:del w:id="3278" w:author="Zhang, Lifen" w:date="2017-04-14T11:22:00Z">
        <w:r w:rsidRPr="00FD7E3E" w:rsidDel="000110A6">
          <w:rPr>
            <w:rFonts w:hint="eastAsia"/>
            <w:rPrChange w:id="3279" w:author="Zhang, Lifen" w:date="2017-04-14T13:37:00Z">
              <w:rPr>
                <w:rFonts w:hint="eastAsia"/>
                <w:noProof/>
              </w:rPr>
            </w:rPrChange>
          </w:rPr>
          <w:delText>网络配置信息存储在</w:delText>
        </w:r>
        <w:r w:rsidRPr="00FD7E3E" w:rsidDel="000110A6">
          <w:rPr>
            <w:rPrChange w:id="3280" w:author="Zhang, Lifen" w:date="2017-04-14T13:37:00Z">
              <w:rPr>
                <w:noProof/>
              </w:rPr>
            </w:rPrChange>
          </w:rPr>
          <w:delText xml:space="preserve">/etc/network/interfaces </w:delText>
        </w:r>
        <w:r w:rsidRPr="00FD7E3E" w:rsidDel="000110A6">
          <w:rPr>
            <w:rFonts w:hint="eastAsia"/>
            <w:rPrChange w:id="3281" w:author="Zhang, Lifen" w:date="2017-04-14T13:37:00Z">
              <w:rPr>
                <w:rFonts w:hint="eastAsia"/>
                <w:noProof/>
              </w:rPr>
            </w:rPrChange>
          </w:rPr>
          <w:delText>文件中</w:delText>
        </w:r>
      </w:del>
    </w:p>
    <w:p w14:paraId="1C79AFEE" w14:textId="46124FBF" w:rsidR="00705E83" w:rsidRDefault="00700623" w:rsidP="00700623">
      <w:pPr>
        <w:pStyle w:val="ListParagraph"/>
        <w:rPr>
          <w:ins w:id="3282" w:author="Horace Sun" w:date="2017-03-29T14:12:00Z"/>
          <w:noProof/>
        </w:rPr>
      </w:pPr>
      <w:del w:id="3283" w:author="Zhang, Lifen" w:date="2017-04-14T13:27:00Z">
        <w:r w:rsidRPr="00FD7E3E" w:rsidDel="00F54D61">
          <w:rPr>
            <w:rFonts w:hint="eastAsia"/>
            <w:rPrChange w:id="3284" w:author="Zhang, Lifen" w:date="2017-04-14T13:37:00Z">
              <w:rPr>
                <w:rFonts w:hint="eastAsia"/>
                <w:noProof/>
              </w:rPr>
            </w:rPrChange>
          </w:rPr>
          <w:delText>在命令行输入</w:delText>
        </w:r>
      </w:del>
      <w:ins w:id="3285" w:author="Horace Sun" w:date="2017-03-29T14:14:00Z">
        <w:del w:id="3286" w:author="Zhang, Lifen" w:date="2017-04-14T13:27:00Z">
          <w:r w:rsidR="005A5F5E" w:rsidRPr="00FD7E3E" w:rsidDel="00F54D61">
            <w:rPr>
              <w:rFonts w:hint="eastAsia"/>
              <w:rPrChange w:id="3287" w:author="Zhang, Lifen" w:date="2017-04-14T13:37:00Z">
                <w:rPr>
                  <w:rFonts w:hint="eastAsia"/>
                  <w:noProof/>
                </w:rPr>
              </w:rPrChange>
            </w:rPr>
            <w:delText>执行以下命令</w:delText>
          </w:r>
          <w:r w:rsidR="00E44BE1" w:rsidRPr="00FD7E3E" w:rsidDel="00F54D61">
            <w:rPr>
              <w:rFonts w:hint="eastAsia"/>
              <w:rPrChange w:id="3288" w:author="Zhang, Lifen" w:date="2017-04-14T13:37:00Z">
                <w:rPr>
                  <w:rFonts w:hint="eastAsia"/>
                  <w:noProof/>
                </w:rPr>
              </w:rPrChange>
            </w:rPr>
            <w:delText>，</w:delText>
          </w:r>
        </w:del>
        <w:del w:id="3289" w:author="Zhao, Helen" w:date="2017-04-12T14:36:00Z">
          <w:r w:rsidR="00E44BE1" w:rsidRPr="00FD7E3E" w:rsidDel="00AD0B20">
            <w:rPr>
              <w:rFonts w:hint="eastAsia"/>
              <w:rPrChange w:id="3290" w:author="Zhang, Lifen" w:date="2017-04-14T13:37:00Z">
                <w:rPr>
                  <w:rFonts w:hint="eastAsia"/>
                  <w:noProof/>
                </w:rPr>
              </w:rPrChange>
            </w:rPr>
            <w:delText>查看</w:delText>
          </w:r>
        </w:del>
      </w:ins>
      <w:ins w:id="3291" w:author="Zhao, Helen" w:date="2017-04-12T14:36:00Z">
        <w:r w:rsidR="00AD0B20" w:rsidRPr="00FD7E3E">
          <w:rPr>
            <w:rFonts w:hint="eastAsia"/>
            <w:rPrChange w:id="3292" w:author="Zhang, Lifen" w:date="2017-04-14T13:37:00Z">
              <w:rPr>
                <w:rFonts w:hint="eastAsia"/>
                <w:noProof/>
              </w:rPr>
            </w:rPrChange>
          </w:rPr>
          <w:t>显示</w:t>
        </w:r>
      </w:ins>
      <w:ins w:id="3293" w:author="Horace Sun" w:date="2017-03-29T14:14:00Z">
        <w:r w:rsidR="00E44BE1">
          <w:rPr>
            <w:rFonts w:hint="eastAsia"/>
          </w:rPr>
          <w:t>interfaces</w:t>
        </w:r>
      </w:ins>
      <w:ins w:id="3294" w:author="Horace Sun" w:date="2017-03-29T14:15:00Z">
        <w:r w:rsidR="00E44BE1">
          <w:rPr>
            <w:rFonts w:hint="eastAsia"/>
            <w:noProof/>
          </w:rPr>
          <w:t>文件</w:t>
        </w:r>
        <w:r w:rsidR="00E44BE1">
          <w:rPr>
            <w:noProof/>
          </w:rPr>
          <w:t>内容</w:t>
        </w:r>
      </w:ins>
      <w:ins w:id="3295" w:author="Horace Sun" w:date="2017-03-29T14:09:00Z">
        <w:r w:rsidR="00705E83">
          <w:rPr>
            <w:rFonts w:hint="eastAsia"/>
            <w:noProof/>
          </w:rPr>
          <w:t>：</w:t>
        </w:r>
      </w:ins>
    </w:p>
    <w:p w14:paraId="12BD4F1D" w14:textId="34A2CC17" w:rsidR="00700623" w:rsidRPr="004240CF" w:rsidDel="008237ED" w:rsidRDefault="00700623" w:rsidP="00700623">
      <w:pPr>
        <w:pStyle w:val="ListParagraph"/>
        <w:rPr>
          <w:del w:id="3296" w:author="Horace Sun" w:date="2017-03-29T14:10:00Z"/>
          <w:strike/>
          <w:noProof/>
          <w:rPrChange w:id="3297" w:author="Zhao, Helen" w:date="2017-04-12T14:30:00Z">
            <w:rPr>
              <w:del w:id="3298" w:author="Horace Sun" w:date="2017-03-29T14:10:00Z"/>
              <w:noProof/>
            </w:rPr>
          </w:rPrChange>
        </w:rPr>
      </w:pPr>
      <w:del w:id="3299" w:author="Horace Sun" w:date="2017-03-29T14:09:00Z">
        <w:r w:rsidRPr="004240CF" w:rsidDel="00705E83">
          <w:rPr>
            <w:strike/>
            <w:noProof/>
            <w:rPrChange w:id="3300" w:author="Zhao, Helen" w:date="2017-04-12T14:30:00Z">
              <w:rPr>
                <w:noProof/>
              </w:rPr>
            </w:rPrChange>
          </w:rPr>
          <w:delText>:</w:delText>
        </w:r>
      </w:del>
      <w:del w:id="3301" w:author="Horace Sun" w:date="2017-03-29T14:10:00Z">
        <w:r w:rsidRPr="004240CF" w:rsidDel="008237ED">
          <w:rPr>
            <w:strike/>
            <w:noProof/>
            <w:highlight w:val="yellow"/>
            <w:rPrChange w:id="3302" w:author="Zhao, Helen" w:date="2017-04-12T14:30:00Z">
              <w:rPr>
                <w:noProof/>
                <w:highlight w:val="yellow"/>
              </w:rPr>
            </w:rPrChange>
          </w:rPr>
          <w:delText>sudo nano /etc/network/interfaces</w:delText>
        </w:r>
        <w:r w:rsidRPr="004240CF" w:rsidDel="008237ED">
          <w:rPr>
            <w:strike/>
            <w:noProof/>
            <w:rPrChange w:id="3303" w:author="Zhao, Helen" w:date="2017-04-12T14:30:00Z">
              <w:rPr>
                <w:noProof/>
              </w:rPr>
            </w:rPrChange>
          </w:rPr>
          <w:delText xml:space="preserve"> </w:delText>
        </w:r>
      </w:del>
    </w:p>
    <w:p w14:paraId="0390C1B6" w14:textId="18F813F4" w:rsidR="00700623" w:rsidDel="00F54D61" w:rsidRDefault="00700623" w:rsidP="00700623">
      <w:pPr>
        <w:pStyle w:val="ListParagraph"/>
        <w:rPr>
          <w:ins w:id="3304" w:author="Zhao, Helen" w:date="2017-04-12T16:03:00Z"/>
          <w:del w:id="3305" w:author="Zhang, Lifen" w:date="2017-04-14T13:27:00Z"/>
          <w:strike/>
          <w:noProof/>
        </w:rPr>
      </w:pPr>
      <w:del w:id="3306" w:author="Zhang, Lifen" w:date="2017-04-14T13:27:00Z">
        <w:r w:rsidRPr="004240CF" w:rsidDel="00F54D61">
          <w:rPr>
            <w:rFonts w:hint="eastAsia"/>
            <w:strike/>
            <w:noProof/>
            <w:rPrChange w:id="3307" w:author="Zhao, Helen" w:date="2017-04-12T14:30:00Z">
              <w:rPr>
                <w:rFonts w:hint="eastAsia"/>
                <w:noProof/>
              </w:rPr>
            </w:rPrChange>
          </w:rPr>
          <w:delText>文件显示如下内容：</w:delText>
        </w:r>
      </w:del>
    </w:p>
    <w:p w14:paraId="23EBA53C" w14:textId="5DCBAE6B" w:rsidR="00D35328" w:rsidDel="00510687" w:rsidRDefault="00D35328" w:rsidP="00700623">
      <w:pPr>
        <w:pStyle w:val="ListParagraph"/>
        <w:rPr>
          <w:ins w:id="3308" w:author="Zhao, Helen" w:date="2017-04-12T16:03:00Z"/>
          <w:del w:id="3309" w:author="Zhang, Lifen" w:date="2017-04-14T13:56:00Z"/>
          <w:strike/>
          <w:noProof/>
        </w:rPr>
      </w:pPr>
    </w:p>
    <w:p w14:paraId="2BA6EFCB" w14:textId="099A75C7" w:rsidR="004C1F96" w:rsidRPr="00FD7E3E" w:rsidRDefault="00D35328">
      <w:pPr>
        <w:rPr>
          <w:ins w:id="3310" w:author="Zhao, Helen" w:date="2017-04-12T18:14:00Z"/>
          <w:rPrChange w:id="3311" w:author="Zhang, Lifen" w:date="2017-04-14T13:38:00Z">
            <w:rPr>
              <w:ins w:id="3312" w:author="Zhao, Helen" w:date="2017-04-12T18:14:00Z"/>
              <w:noProof/>
            </w:rPr>
          </w:rPrChange>
        </w:rPr>
        <w:pPrChange w:id="3313" w:author="Zhang, Lifen" w:date="2017-04-14T13:27:00Z">
          <w:pPr>
            <w:pStyle w:val="ListParagraph"/>
          </w:pPr>
        </w:pPrChange>
      </w:pPr>
      <w:ins w:id="3314" w:author="Zhao, Helen" w:date="2017-04-12T16:03:00Z">
        <w:r w:rsidRPr="00FD7E3E">
          <w:rPr>
            <w:rFonts w:hint="eastAsia"/>
            <w:rPrChange w:id="3315" w:author="Zhang, Lifen" w:date="2017-04-14T13:38:00Z">
              <w:rPr>
                <w:rFonts w:hint="eastAsia"/>
                <w:noProof/>
              </w:rPr>
            </w:rPrChange>
          </w:rPr>
          <w:t>此文件</w:t>
        </w:r>
      </w:ins>
      <w:ins w:id="3316" w:author="Zhao, Helen" w:date="2017-04-12T16:21:00Z">
        <w:r w:rsidR="00B0450B" w:rsidRPr="00FD7E3E">
          <w:rPr>
            <w:rFonts w:hint="eastAsia"/>
            <w:rPrChange w:id="3317" w:author="Zhang, Lifen" w:date="2017-04-14T13:38:00Z">
              <w:rPr>
                <w:rFonts w:hint="eastAsia"/>
                <w:noProof/>
              </w:rPr>
            </w:rPrChange>
          </w:rPr>
          <w:t>在导入虚拟机时</w:t>
        </w:r>
      </w:ins>
      <w:ins w:id="3318" w:author="Zhao, Helen" w:date="2017-04-12T16:04:00Z">
        <w:r w:rsidRPr="00FD7E3E">
          <w:rPr>
            <w:rFonts w:hint="eastAsia"/>
            <w:rPrChange w:id="3319" w:author="Zhang, Lifen" w:date="2017-04-14T13:38:00Z">
              <w:rPr>
                <w:rFonts w:hint="eastAsia"/>
                <w:noProof/>
              </w:rPr>
            </w:rPrChange>
          </w:rPr>
          <w:t>已经设置好</w:t>
        </w:r>
      </w:ins>
      <w:ins w:id="3320" w:author="Zhao, Helen" w:date="2017-04-12T16:03:00Z">
        <w:r w:rsidRPr="00FD7E3E">
          <w:rPr>
            <w:rFonts w:hint="eastAsia"/>
            <w:rPrChange w:id="3321" w:author="Zhang, Lifen" w:date="2017-04-14T13:38:00Z">
              <w:rPr>
                <w:rFonts w:hint="eastAsia"/>
                <w:strike/>
                <w:noProof/>
              </w:rPr>
            </w:rPrChange>
          </w:rPr>
          <w:t>一般</w:t>
        </w:r>
        <w:r w:rsidRPr="00FD7E3E">
          <w:rPr>
            <w:rFonts w:hint="eastAsia"/>
            <w:rPrChange w:id="3322" w:author="Zhang, Lifen" w:date="2017-04-14T13:38:00Z">
              <w:rPr>
                <w:rFonts w:hint="eastAsia"/>
                <w:noProof/>
              </w:rPr>
            </w:rPrChange>
          </w:rPr>
          <w:t>不需要修改</w:t>
        </w:r>
      </w:ins>
      <w:ins w:id="3323" w:author="Zhao, Helen" w:date="2017-04-12T18:00:00Z">
        <w:r w:rsidR="000825CE" w:rsidRPr="00FD7E3E">
          <w:rPr>
            <w:rFonts w:hint="eastAsia"/>
            <w:rPrChange w:id="3324" w:author="Zhang, Lifen" w:date="2017-04-14T13:38:00Z">
              <w:rPr>
                <w:rFonts w:hint="eastAsia"/>
                <w:noProof/>
              </w:rPr>
            </w:rPrChange>
          </w:rPr>
          <w:t>。</w:t>
        </w:r>
      </w:ins>
      <w:ins w:id="3325" w:author="Zhao, Helen" w:date="2017-04-12T18:14:00Z">
        <w:r w:rsidR="004C1F96" w:rsidRPr="00FD7E3E">
          <w:rPr>
            <w:rFonts w:hint="eastAsia"/>
            <w:rPrChange w:id="3326" w:author="Zhang, Lifen" w:date="2017-04-14T13:38:00Z">
              <w:rPr>
                <w:rFonts w:hint="eastAsia"/>
                <w:noProof/>
              </w:rPr>
            </w:rPrChange>
          </w:rPr>
          <w:t>如此文件内容为空或不</w:t>
        </w:r>
      </w:ins>
      <w:ins w:id="3327" w:author="Zhao, Helen" w:date="2017-04-12T18:15:00Z">
        <w:r w:rsidR="004C1F96" w:rsidRPr="00FD7E3E">
          <w:rPr>
            <w:rFonts w:hint="eastAsia"/>
            <w:rPrChange w:id="3328" w:author="Zhang, Lifen" w:date="2017-04-14T13:38:00Z">
              <w:rPr>
                <w:rFonts w:hint="eastAsia"/>
                <w:noProof/>
              </w:rPr>
            </w:rPrChange>
          </w:rPr>
          <w:t>正确，需要按照上图自己</w:t>
        </w:r>
      </w:ins>
      <w:ins w:id="3329" w:author="Zhao, Helen" w:date="2017-04-12T18:44:00Z">
        <w:r w:rsidR="00942B81" w:rsidRPr="00FD7E3E">
          <w:rPr>
            <w:rFonts w:hint="eastAsia"/>
            <w:rPrChange w:id="3330" w:author="Zhang, Lifen" w:date="2017-04-14T13:38:00Z">
              <w:rPr>
                <w:rFonts w:hint="eastAsia"/>
                <w:noProof/>
              </w:rPr>
            </w:rPrChange>
          </w:rPr>
          <w:t>编辑</w:t>
        </w:r>
      </w:ins>
      <w:ins w:id="3331" w:author="Zhao, Helen" w:date="2017-04-12T18:15:00Z">
        <w:r w:rsidR="004C1F96" w:rsidRPr="00FD7E3E">
          <w:rPr>
            <w:rFonts w:hint="eastAsia"/>
            <w:rPrChange w:id="3332" w:author="Zhang, Lifen" w:date="2017-04-14T13:38:00Z">
              <w:rPr>
                <w:rFonts w:hint="eastAsia"/>
                <w:noProof/>
              </w:rPr>
            </w:rPrChange>
          </w:rPr>
          <w:t>，除了</w:t>
        </w:r>
        <w:r w:rsidR="004C1F96" w:rsidRPr="00FD7E3E">
          <w:rPr>
            <w:rPrChange w:id="3333" w:author="Zhang, Lifen" w:date="2017-04-14T13:38:00Z">
              <w:rPr>
                <w:noProof/>
              </w:rPr>
            </w:rPrChange>
          </w:rPr>
          <w:t>address</w:t>
        </w:r>
        <w:r w:rsidR="004C1F96" w:rsidRPr="00FD7E3E">
          <w:rPr>
            <w:rFonts w:hint="eastAsia"/>
            <w:rPrChange w:id="3334" w:author="Zhang, Lifen" w:date="2017-04-14T13:38:00Z">
              <w:rPr>
                <w:rFonts w:hint="eastAsia"/>
                <w:noProof/>
              </w:rPr>
            </w:rPrChange>
          </w:rPr>
          <w:t>一行要参考上面列表外，其他内容均相同。</w:t>
        </w:r>
      </w:ins>
      <w:ins w:id="3335" w:author="Zhao, Helen" w:date="2017-04-12T18:44:00Z">
        <w:r w:rsidR="00942B81" w:rsidRPr="00FD7E3E">
          <w:rPr>
            <w:rFonts w:hint="eastAsia"/>
            <w:rPrChange w:id="3336" w:author="Zhang, Lifen" w:date="2017-04-14T13:38:00Z">
              <w:rPr>
                <w:rFonts w:hint="eastAsia"/>
                <w:noProof/>
              </w:rPr>
            </w:rPrChange>
          </w:rPr>
          <w:t>点击</w:t>
        </w:r>
        <w:r w:rsidR="00942B81" w:rsidRPr="00FD7E3E">
          <w:rPr>
            <w:rPrChange w:id="3337" w:author="Zhang, Lifen" w:date="2017-04-14T13:38:00Z">
              <w:rPr>
                <w:noProof/>
              </w:rPr>
            </w:rPrChange>
          </w:rPr>
          <w:t>i</w:t>
        </w:r>
        <w:r w:rsidR="00942B81" w:rsidRPr="00FD7E3E">
          <w:rPr>
            <w:rFonts w:hint="eastAsia"/>
            <w:rPrChange w:id="3338" w:author="Zhang, Lifen" w:date="2017-04-14T13:38:00Z">
              <w:rPr>
                <w:rFonts w:hint="eastAsia"/>
                <w:noProof/>
              </w:rPr>
            </w:rPrChange>
          </w:rPr>
          <w:t>进入编辑状态，</w:t>
        </w:r>
      </w:ins>
      <w:ins w:id="3339" w:author="Zhao, Helen" w:date="2017-04-12T18:46:00Z">
        <w:r w:rsidR="00942B81" w:rsidRPr="00FD7E3E">
          <w:rPr>
            <w:rFonts w:hint="eastAsia"/>
            <w:rPrChange w:id="3340" w:author="Zhang, Lifen" w:date="2017-04-14T13:38:00Z">
              <w:rPr>
                <w:rFonts w:hint="eastAsia"/>
                <w:noProof/>
              </w:rPr>
            </w:rPrChange>
          </w:rPr>
          <w:t>按照上图</w:t>
        </w:r>
      </w:ins>
      <w:ins w:id="3341" w:author="Zhao, Helen" w:date="2017-04-12T18:16:00Z">
        <w:r w:rsidR="004C1F96" w:rsidRPr="00FD7E3E">
          <w:rPr>
            <w:rFonts w:hint="eastAsia"/>
            <w:rPrChange w:id="3342" w:author="Zhang, Lifen" w:date="2017-04-14T13:38:00Z">
              <w:rPr>
                <w:rFonts w:hint="eastAsia"/>
                <w:noProof/>
              </w:rPr>
            </w:rPrChange>
          </w:rPr>
          <w:t>编辑完成</w:t>
        </w:r>
      </w:ins>
      <w:ins w:id="3343" w:author="Zhao, Helen" w:date="2017-04-12T18:17:00Z">
        <w:r w:rsidR="004C1F96" w:rsidRPr="00FD7E3E">
          <w:rPr>
            <w:rFonts w:hint="eastAsia"/>
            <w:rPrChange w:id="3344" w:author="Zhang, Lifen" w:date="2017-04-14T13:38:00Z">
              <w:rPr>
                <w:rFonts w:hint="eastAsia"/>
                <w:noProof/>
              </w:rPr>
            </w:rPrChange>
          </w:rPr>
          <w:t>，按下</w:t>
        </w:r>
      </w:ins>
      <w:ins w:id="3345" w:author="Zhao, Helen" w:date="2017-04-12T18:44:00Z">
        <w:r w:rsidR="00942B81" w:rsidRPr="00FD7E3E">
          <w:rPr>
            <w:rPrChange w:id="3346" w:author="Zhang, Lifen" w:date="2017-04-14T13:38:00Z">
              <w:rPr>
                <w:noProof/>
              </w:rPr>
            </w:rPrChange>
          </w:rPr>
          <w:t>:wq!</w:t>
        </w:r>
      </w:ins>
      <w:ins w:id="3347" w:author="Zhao, Helen" w:date="2017-04-12T18:46:00Z">
        <w:r w:rsidR="00942B81" w:rsidRPr="00FD7E3E">
          <w:rPr>
            <w:rPrChange w:id="3348" w:author="Zhang, Lifen" w:date="2017-04-14T13:38:00Z">
              <w:rPr>
                <w:noProof/>
              </w:rPr>
            </w:rPrChange>
          </w:rPr>
          <w:t xml:space="preserve"> </w:t>
        </w:r>
      </w:ins>
      <w:ins w:id="3349" w:author="Zhao, Helen" w:date="2017-04-12T18:16:00Z">
        <w:r w:rsidR="00942B81" w:rsidRPr="00FD7E3E">
          <w:rPr>
            <w:rFonts w:hint="eastAsia"/>
            <w:rPrChange w:id="3350" w:author="Zhang, Lifen" w:date="2017-04-14T13:38:00Z">
              <w:rPr>
                <w:rFonts w:hint="eastAsia"/>
                <w:noProof/>
              </w:rPr>
            </w:rPrChange>
          </w:rPr>
          <w:t>保存文件</w:t>
        </w:r>
      </w:ins>
      <w:ins w:id="3351" w:author="Zhao, Helen" w:date="2017-04-12T18:44:00Z">
        <w:r w:rsidR="00942B81" w:rsidRPr="00FD7E3E">
          <w:rPr>
            <w:rFonts w:hint="eastAsia"/>
            <w:rPrChange w:id="3352" w:author="Zhang, Lifen" w:date="2017-04-14T13:38:00Z">
              <w:rPr>
                <w:rFonts w:hint="eastAsia"/>
                <w:noProof/>
              </w:rPr>
            </w:rPrChange>
          </w:rPr>
          <w:t>并</w:t>
        </w:r>
      </w:ins>
      <w:ins w:id="3353" w:author="Zhao, Helen" w:date="2017-04-12T18:16:00Z">
        <w:r w:rsidR="004C1F96" w:rsidRPr="00FD7E3E">
          <w:rPr>
            <w:rFonts w:hint="eastAsia"/>
          </w:rPr>
          <w:t>退出</w:t>
        </w:r>
      </w:ins>
      <w:ins w:id="3354" w:author="Zhao, Helen" w:date="2017-04-12T18:25:00Z">
        <w:r w:rsidR="0065557F" w:rsidRPr="00FD7E3E">
          <w:rPr>
            <w:rFonts w:hint="eastAsia"/>
            <w:rPrChange w:id="3355" w:author="Zhang, Lifen" w:date="2017-04-14T13:38:00Z">
              <w:rPr>
                <w:rFonts w:hint="eastAsia"/>
                <w:noProof/>
              </w:rPr>
            </w:rPrChange>
          </w:rPr>
          <w:t>。然后</w:t>
        </w:r>
      </w:ins>
      <w:ins w:id="3356" w:author="Zhao, Helen" w:date="2017-04-13T11:00:00Z">
        <w:r w:rsidR="00B82D29" w:rsidRPr="00FD7E3E">
          <w:rPr>
            <w:rFonts w:hint="eastAsia"/>
            <w:rPrChange w:id="3357" w:author="Zhang, Lifen" w:date="2017-04-14T13:38:00Z">
              <w:rPr>
                <w:rFonts w:hint="eastAsia"/>
                <w:noProof/>
              </w:rPr>
            </w:rPrChange>
          </w:rPr>
          <w:t>使用</w:t>
        </w:r>
        <w:r w:rsidR="00B82D29" w:rsidRPr="00FD7E3E">
          <w:rPr>
            <w:rPrChange w:id="3358" w:author="Zhang, Lifen" w:date="2017-04-14T13:38:00Z">
              <w:rPr>
                <w:b/>
                <w:noProof/>
                <w:color w:val="FF0000"/>
              </w:rPr>
            </w:rPrChange>
          </w:rPr>
          <w:t>sudo reboot</w:t>
        </w:r>
        <w:r w:rsidR="00B82D29" w:rsidRPr="00FD7E3E">
          <w:rPr>
            <w:rFonts w:hint="eastAsia"/>
            <w:rPrChange w:id="3359" w:author="Zhang, Lifen" w:date="2017-04-14T13:38:00Z">
              <w:rPr>
                <w:rFonts w:hint="eastAsia"/>
                <w:noProof/>
              </w:rPr>
            </w:rPrChange>
          </w:rPr>
          <w:t>命令</w:t>
        </w:r>
      </w:ins>
      <w:ins w:id="3360" w:author="Zhao, Helen" w:date="2017-04-12T18:25:00Z">
        <w:r w:rsidR="0065557F" w:rsidRPr="00FD7E3E">
          <w:rPr>
            <w:rFonts w:hint="eastAsia"/>
            <w:rPrChange w:id="3361" w:author="Zhang, Lifen" w:date="2017-04-14T13:38:00Z">
              <w:rPr>
                <w:rFonts w:hint="eastAsia"/>
                <w:noProof/>
              </w:rPr>
            </w:rPrChange>
          </w:rPr>
          <w:t>重启虚拟机。</w:t>
        </w:r>
      </w:ins>
    </w:p>
    <w:p w14:paraId="0AC5DF12" w14:textId="3E4A17E9" w:rsidR="00B0450B" w:rsidRPr="00FD7E3E" w:rsidRDefault="00504185">
      <w:pPr>
        <w:rPr>
          <w:ins w:id="3362" w:author="Zhao, Helen" w:date="2017-04-12T18:00:00Z"/>
          <w:rPrChange w:id="3363" w:author="Zhang, Lifen" w:date="2017-04-14T13:38:00Z">
            <w:rPr>
              <w:ins w:id="3364" w:author="Zhao, Helen" w:date="2017-04-12T18:00:00Z"/>
              <w:noProof/>
            </w:rPr>
          </w:rPrChange>
        </w:rPr>
        <w:pPrChange w:id="3365" w:author="Zhang, Lifen" w:date="2017-04-14T13:27:00Z">
          <w:pPr>
            <w:pStyle w:val="ListParagraph"/>
          </w:pPr>
        </w:pPrChange>
      </w:pPr>
      <w:ins w:id="3366" w:author="Zhao, Helen" w:date="2017-04-12T18:00:00Z">
        <w:r w:rsidRPr="00FD7E3E">
          <w:rPr>
            <w:rFonts w:hint="eastAsia"/>
            <w:rPrChange w:id="3367" w:author="Zhang, Lifen" w:date="2017-04-14T13:38:00Z">
              <w:rPr>
                <w:rFonts w:hint="eastAsia"/>
                <w:noProof/>
              </w:rPr>
            </w:rPrChange>
          </w:rPr>
          <w:lastRenderedPageBreak/>
          <w:t>检查完毕后，可以</w:t>
        </w:r>
      </w:ins>
      <w:ins w:id="3368" w:author="Zhao, Helen" w:date="2017-04-12T16:13:00Z">
        <w:r w:rsidR="00B0450B" w:rsidRPr="00FD7E3E">
          <w:rPr>
            <w:rPrChange w:id="3369" w:author="Zhang, Lifen" w:date="2017-04-14T13:38:00Z">
              <w:rPr>
                <w:noProof/>
              </w:rPr>
            </w:rPrChange>
          </w:rPr>
          <w:t>p</w:t>
        </w:r>
      </w:ins>
      <w:ins w:id="3370" w:author="Zhao, Helen" w:date="2017-04-12T16:14:00Z">
        <w:r w:rsidR="00B0450B" w:rsidRPr="00FD7E3E">
          <w:rPr>
            <w:rPrChange w:id="3371" w:author="Zhang, Lifen" w:date="2017-04-14T13:38:00Z">
              <w:rPr>
                <w:noProof/>
              </w:rPr>
            </w:rPrChange>
          </w:rPr>
          <w:t>ing</w:t>
        </w:r>
        <w:r w:rsidR="00B0450B" w:rsidRPr="00FD7E3E">
          <w:rPr>
            <w:rFonts w:hint="eastAsia"/>
            <w:rPrChange w:id="3372" w:author="Zhang, Lifen" w:date="2017-04-14T13:38:00Z">
              <w:rPr>
                <w:rFonts w:hint="eastAsia"/>
                <w:noProof/>
              </w:rPr>
            </w:rPrChange>
          </w:rPr>
          <w:t>一下内外网</w:t>
        </w:r>
      </w:ins>
      <w:ins w:id="3373" w:author="Zhao, Helen" w:date="2017-04-12T18:00:00Z">
        <w:r w:rsidRPr="00FD7E3E">
          <w:rPr>
            <w:rFonts w:hint="eastAsia"/>
            <w:rPrChange w:id="3374" w:author="Zhang, Lifen" w:date="2017-04-14T13:38:00Z">
              <w:rPr>
                <w:rFonts w:hint="eastAsia"/>
                <w:noProof/>
              </w:rPr>
            </w:rPrChange>
          </w:rPr>
          <w:t>是否</w:t>
        </w:r>
      </w:ins>
      <w:ins w:id="3375" w:author="Zhao, Helen" w:date="2017-04-12T16:14:00Z">
        <w:r w:rsidR="00B0450B" w:rsidRPr="00FD7E3E">
          <w:rPr>
            <w:rFonts w:hint="eastAsia"/>
            <w:rPrChange w:id="3376" w:author="Zhang, Lifen" w:date="2017-04-14T13:38:00Z">
              <w:rPr>
                <w:rFonts w:hint="eastAsia"/>
                <w:noProof/>
              </w:rPr>
            </w:rPrChange>
          </w:rPr>
          <w:t>能</w:t>
        </w:r>
      </w:ins>
      <w:ins w:id="3377" w:author="Zhao, Helen" w:date="2017-04-12T17:52:00Z">
        <w:r w:rsidR="00FE19E3" w:rsidRPr="00FD7E3E">
          <w:rPr>
            <w:rFonts w:hint="eastAsia"/>
            <w:rPrChange w:id="3378" w:author="Zhang, Lifen" w:date="2017-04-14T13:38:00Z">
              <w:rPr>
                <w:rFonts w:hint="eastAsia"/>
                <w:noProof/>
              </w:rPr>
            </w:rPrChange>
          </w:rPr>
          <w:t>通</w:t>
        </w:r>
      </w:ins>
      <w:ins w:id="3379" w:author="Zhao, Helen" w:date="2017-04-12T18:00:00Z">
        <w:r w:rsidRPr="00FD7E3E">
          <w:rPr>
            <w:rFonts w:hint="eastAsia"/>
            <w:rPrChange w:id="3380" w:author="Zhang, Lifen" w:date="2017-04-14T13:38:00Z">
              <w:rPr>
                <w:rFonts w:hint="eastAsia"/>
                <w:noProof/>
              </w:rPr>
            </w:rPrChange>
          </w:rPr>
          <w:t>，如正常通讯</w:t>
        </w:r>
      </w:ins>
      <w:ins w:id="3381" w:author="Zhao, Helen" w:date="2017-04-12T17:52:00Z">
        <w:r w:rsidR="00FE19E3" w:rsidRPr="00FD7E3E">
          <w:rPr>
            <w:rFonts w:hint="eastAsia"/>
            <w:rPrChange w:id="3382" w:author="Zhang, Lifen" w:date="2017-04-14T13:38:00Z">
              <w:rPr>
                <w:rFonts w:hint="eastAsia"/>
                <w:noProof/>
              </w:rPr>
            </w:rPrChange>
          </w:rPr>
          <w:t>则网络配置完成</w:t>
        </w:r>
      </w:ins>
      <w:ins w:id="3383" w:author="Zhao, Helen" w:date="2017-04-12T17:53:00Z">
        <w:r w:rsidR="008C5108" w:rsidRPr="00FD7E3E">
          <w:rPr>
            <w:rFonts w:hint="eastAsia"/>
            <w:rPrChange w:id="3384" w:author="Zhang, Lifen" w:date="2017-04-14T13:38:00Z">
              <w:rPr>
                <w:rFonts w:hint="eastAsia"/>
                <w:noProof/>
              </w:rPr>
            </w:rPrChange>
          </w:rPr>
          <w:t>，以下步骤可以不再执行，跳到下一章节</w:t>
        </w:r>
      </w:ins>
      <w:ins w:id="3385" w:author="Zhao, Helen" w:date="2017-04-12T17:52:00Z">
        <w:r w:rsidR="00FE19E3" w:rsidRPr="00FD7E3E">
          <w:rPr>
            <w:rFonts w:hint="eastAsia"/>
            <w:rPrChange w:id="3386" w:author="Zhang, Lifen" w:date="2017-04-14T13:38:00Z">
              <w:rPr>
                <w:rFonts w:hint="eastAsia"/>
                <w:noProof/>
              </w:rPr>
            </w:rPrChange>
          </w:rPr>
          <w:t>。</w:t>
        </w:r>
      </w:ins>
    </w:p>
    <w:p w14:paraId="69D7E13D" w14:textId="11A2A28C" w:rsidR="00504185" w:rsidRPr="00FD7E3E" w:rsidRDefault="00F54D61">
      <w:pPr>
        <w:rPr>
          <w:ins w:id="3387" w:author="Zhang, Lifen" w:date="2017-04-14T13:28:00Z"/>
          <w:rPrChange w:id="3388" w:author="Zhang, Lifen" w:date="2017-04-14T13:38:00Z">
            <w:rPr>
              <w:ins w:id="3389" w:author="Zhang, Lifen" w:date="2017-04-14T13:28:00Z"/>
              <w:b/>
              <w:noProof/>
              <w:color w:val="FF0000"/>
            </w:rPr>
          </w:rPrChange>
        </w:rPr>
        <w:pPrChange w:id="3390" w:author="Zhang, Lifen" w:date="2017-04-14T13:27:00Z">
          <w:pPr>
            <w:pStyle w:val="ListParagraph"/>
          </w:pPr>
        </w:pPrChange>
      </w:pPr>
      <w:ins w:id="3391" w:author="Zhang, Lifen" w:date="2017-04-14T13:28:00Z">
        <w:r w:rsidRPr="00FD7E3E">
          <w:rPr>
            <w:noProof/>
            <w:rPrChange w:id="3392" w:author="Zhang, Lifen" w:date="2017-04-14T13:38:00Z">
              <w:rPr>
                <w:rFonts w:ascii="宋体" w:eastAsia="宋体" w:hAnsi="宋体"/>
                <w:noProof/>
                <w:color w:val="2C2C2C"/>
                <w:sz w:val="21"/>
                <w:szCs w:val="21"/>
              </w:rPr>
            </w:rPrChange>
          </w:rPr>
          <mc:AlternateContent>
            <mc:Choice Requires="wps">
              <w:drawing>
                <wp:anchor distT="45720" distB="45720" distL="114300" distR="114300" simplePos="0" relativeHeight="251689984" behindDoc="0" locked="0" layoutInCell="1" allowOverlap="1" wp14:anchorId="51DAB756" wp14:editId="45A1D9E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492760</wp:posOffset>
                  </wp:positionV>
                  <wp:extent cx="4817745" cy="389255"/>
                  <wp:effectExtent l="0" t="0" r="20955" b="10795"/>
                  <wp:wrapTopAndBottom/>
                  <wp:docPr id="41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817745" cy="389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48B2C4" w14:textId="77777777" w:rsidR="00F54D61" w:rsidRPr="00BF33EF" w:rsidRDefault="00F54D61" w:rsidP="00F54D61">
                              <w:pPr>
                                <w:shd w:val="clear" w:color="auto" w:fill="E7E6E6" w:themeFill="background2"/>
                                <w:rPr>
                                  <w:ins w:id="3393" w:author="Zhang, Lifen" w:date="2017-04-14T13:29:00Z"/>
                                  <w:noProof/>
                                  <w:sz w:val="20"/>
                                  <w:szCs w:val="20"/>
                                </w:rPr>
                              </w:pPr>
                              <w:ins w:id="3394" w:author="Zhang, Lifen" w:date="2017-04-14T13:29:00Z">
                                <w:r w:rsidRPr="00BF33EF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>sudo route add –net xxx.xxx.xxx.xxx</w:t>
                                </w:r>
                                <w:r w:rsidRPr="00BF33EF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</w:rPr>
                                  <w:t xml:space="preserve">/xxx </w:t>
                                </w:r>
                                <w:r w:rsidRPr="00BF33EF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 xml:space="preserve"> gw xxx.xxx.xxx.xxx</w:t>
                                </w:r>
                              </w:ins>
                            </w:p>
                            <w:p w14:paraId="44DF9109" w14:textId="77567162" w:rsidR="00F54D61" w:rsidRPr="00D21A5C" w:rsidDel="00F54D61" w:rsidRDefault="00F54D6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395" w:author="Sun, Horace (CH01)" w:date="2017-03-28T18:22:00Z"/>
                                  <w:del w:id="3396" w:author="Zhang, Lifen" w:date="2017-04-14T13:29:00Z"/>
                                  <w:sz w:val="20"/>
                                  <w:rPrChange w:id="3397" w:author="Horace Sun" w:date="2017-03-29T14:15:00Z">
                                    <w:rPr>
                                      <w:ins w:id="3398" w:author="Sun, Horace (CH01)" w:date="2017-03-28T18:22:00Z"/>
                                      <w:del w:id="3399" w:author="Zhang, Lifen" w:date="2017-04-14T13:29:00Z"/>
                                    </w:rPr>
                                  </w:rPrChange>
                                </w:rPr>
                                <w:pPrChange w:id="3400" w:author="Horace Sun" w:date="2017-03-29T14:12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3401" w:author="Horace Sun" w:date="2017-03-29T14:12:00Z">
                                <w:del w:id="3402" w:author="Zhang, Lifen" w:date="2017-04-14T13:29:00Z">
                                  <w:r w:rsidRPr="00D21A5C" w:rsidDel="00F54D61">
                                    <w:rPr>
                                      <w:noProof/>
                                      <w:sz w:val="20"/>
                                      <w:rPrChange w:id="3403" w:author="Horace Sun" w:date="2017-03-29T14:15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 xml:space="preserve">sudo </w:delText>
                                  </w:r>
                                </w:del>
                                <w:del w:id="3404" w:author="Zhang, Lifen" w:date="2017-04-14T11:24:00Z">
                                  <w:r w:rsidRPr="00D21A5C" w:rsidDel="000110A6">
                                    <w:rPr>
                                      <w:noProof/>
                                      <w:sz w:val="20"/>
                                      <w:rPrChange w:id="3405" w:author="Horace Sun" w:date="2017-03-29T14:15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nano</w:delText>
                                  </w:r>
                                </w:del>
                                <w:del w:id="3406" w:author="Zhang, Lifen" w:date="2017-04-14T13:29:00Z">
                                  <w:r w:rsidRPr="00D21A5C" w:rsidDel="00F54D61">
                                    <w:rPr>
                                      <w:noProof/>
                                      <w:sz w:val="20"/>
                                      <w:rPrChange w:id="3407" w:author="Horace Sun" w:date="2017-03-29T14:15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 xml:space="preserve"> /etc/network/interfaces </w:delText>
                                  </w:r>
                                </w:del>
                              </w:ins>
                              <w:ins w:id="3408" w:author="Sun, Horace (CH01)" w:date="2017-03-28T18:22:00Z">
                                <w:del w:id="3409" w:author="Zhang, Lifen" w:date="2017-04-14T13:29:00Z">
                                  <w:r w:rsidRPr="00D21A5C" w:rsidDel="00F54D61">
                                    <w:rPr>
                                      <w:sz w:val="20"/>
                                      <w:rPrChange w:id="3410" w:author="Horace Sun" w:date="2017-03-29T14:15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4FCBE61A" w14:textId="77777777" w:rsidR="00F54D61" w:rsidRPr="00D21A5C" w:rsidDel="0054344E" w:rsidRDefault="00F54D6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411" w:author="Sun, Horace (CH01)" w:date="2017-03-28T18:22:00Z"/>
                                  <w:del w:id="3412" w:author="Horace Sun" w:date="2017-03-29T14:12:00Z"/>
                                  <w:sz w:val="20"/>
                                  <w:rPrChange w:id="3413" w:author="Horace Sun" w:date="2017-03-29T14:15:00Z">
                                    <w:rPr>
                                      <w:ins w:id="3414" w:author="Sun, Horace (CH01)" w:date="2017-03-28T18:22:00Z"/>
                                      <w:del w:id="3415" w:author="Horace Sun" w:date="2017-03-29T14:12:00Z"/>
                                    </w:rPr>
                                  </w:rPrChange>
                                </w:rPr>
                                <w:pPrChange w:id="3416" w:author="Horace Sun" w:date="2017-03-29T14:12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3417" w:author="Sun, Horace (CH01)" w:date="2017-03-28T18:22:00Z">
                                <w:del w:id="3418" w:author="Horace Sun" w:date="2017-03-29T14:12:00Z">
                                  <w:r w:rsidRPr="00D21A5C" w:rsidDel="0054344E">
                                    <w:rPr>
                                      <w:sz w:val="20"/>
                                      <w:rPrChange w:id="3419" w:author="Horace Sun" w:date="2017-03-29T14:15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5C47597F" w14:textId="77777777" w:rsidR="00F54D61" w:rsidRPr="00D21A5C" w:rsidDel="0054344E" w:rsidRDefault="00F54D6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420" w:author="Sun, Horace (CH01)" w:date="2017-03-28T18:22:00Z"/>
                                  <w:del w:id="3421" w:author="Horace Sun" w:date="2017-03-29T14:12:00Z"/>
                                  <w:sz w:val="20"/>
                                  <w:rPrChange w:id="3422" w:author="Horace Sun" w:date="2017-03-29T14:15:00Z">
                                    <w:rPr>
                                      <w:ins w:id="3423" w:author="Sun, Horace (CH01)" w:date="2017-03-28T18:22:00Z"/>
                                      <w:del w:id="3424" w:author="Horace Sun" w:date="2017-03-29T14:12:00Z"/>
                                    </w:rPr>
                                  </w:rPrChange>
                                </w:rPr>
                                <w:pPrChange w:id="3425" w:author="Horace Sun" w:date="2017-03-29T14:12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3426" w:author="Sun, Horace (CH01)" w:date="2017-03-28T18:22:00Z">
                                <w:del w:id="3427" w:author="Horace Sun" w:date="2017-03-29T14:12:00Z">
                                  <w:r w:rsidRPr="00D21A5C" w:rsidDel="0054344E">
                                    <w:rPr>
                                      <w:sz w:val="20"/>
                                      <w:rPrChange w:id="3428" w:author="Horace Sun" w:date="2017-03-29T14:15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3841461D" w14:textId="77777777" w:rsidR="00F54D61" w:rsidRPr="00D21A5C" w:rsidDel="0054344E" w:rsidRDefault="00F54D6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429" w:author="Sun, Horace (CH01)" w:date="2017-03-28T18:22:00Z"/>
                                  <w:del w:id="3430" w:author="Horace Sun" w:date="2017-03-29T14:12:00Z"/>
                                  <w:sz w:val="20"/>
                                  <w:rPrChange w:id="3431" w:author="Horace Sun" w:date="2017-03-29T14:15:00Z">
                                    <w:rPr>
                                      <w:ins w:id="3432" w:author="Sun, Horace (CH01)" w:date="2017-03-28T18:22:00Z"/>
                                      <w:del w:id="3433" w:author="Horace Sun" w:date="2017-03-29T14:12:00Z"/>
                                    </w:rPr>
                                  </w:rPrChange>
                                </w:rPr>
                                <w:pPrChange w:id="3434" w:author="Horace Sun" w:date="2017-03-29T14:12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3435" w:author="Sun, Horace (CH01)" w:date="2017-03-28T18:22:00Z">
                                <w:del w:id="3436" w:author="Horace Sun" w:date="2017-03-29T14:12:00Z">
                                  <w:r w:rsidRPr="00D21A5C" w:rsidDel="0054344E">
                                    <w:rPr>
                                      <w:sz w:val="20"/>
                                      <w:rPrChange w:id="3437" w:author="Horace Sun" w:date="2017-03-29T14:15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3B2B8C5E" w14:textId="77777777" w:rsidR="00F54D61" w:rsidRPr="00D21A5C" w:rsidDel="0054344E" w:rsidRDefault="00F54D6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438" w:author="Sun, Horace (CH01)" w:date="2017-03-28T18:23:00Z"/>
                                  <w:del w:id="3439" w:author="Horace Sun" w:date="2017-03-29T14:12:00Z"/>
                                  <w:sz w:val="20"/>
                                  <w:rPrChange w:id="3440" w:author="Horace Sun" w:date="2017-03-29T14:15:00Z">
                                    <w:rPr>
                                      <w:ins w:id="3441" w:author="Sun, Horace (CH01)" w:date="2017-03-28T18:23:00Z"/>
                                      <w:del w:id="3442" w:author="Horace Sun" w:date="2017-03-29T14:12:00Z"/>
                                    </w:rPr>
                                  </w:rPrChange>
                                </w:rPr>
                                <w:pPrChange w:id="3443" w:author="Horace Sun" w:date="2017-03-29T14:12:00Z">
                                  <w:pPr/>
                                </w:pPrChange>
                              </w:pPr>
                              <w:ins w:id="3444" w:author="Sun, Horace (CH01)" w:date="2017-03-28T18:22:00Z">
                                <w:del w:id="3445" w:author="Horace Sun" w:date="2017-03-29T14:12:00Z">
                                  <w:r w:rsidRPr="00D21A5C" w:rsidDel="0054344E">
                                    <w:rPr>
                                      <w:sz w:val="20"/>
                                      <w:rPrChange w:id="3446" w:author="Horace Sun" w:date="2017-03-29T14:15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10B4D714" w14:textId="77777777" w:rsidR="00F54D61" w:rsidRPr="00D21A5C" w:rsidRDefault="00F54D6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rPrChange w:id="3447" w:author="Horace Sun" w:date="2017-03-29T14:15:00Z">
                                    <w:rPr/>
                                  </w:rPrChange>
                                </w:rPr>
                                <w:pPrChange w:id="3448" w:author="Horace Sun" w:date="2017-03-29T14:12:00Z">
                                  <w:pPr/>
                                </w:pPrChange>
                              </w:pPr>
                              <w:ins w:id="3449" w:author="Sun, Horace (CH01)" w:date="2017-03-28T18:22:00Z">
                                <w:del w:id="3450" w:author="Horace Sun" w:date="2017-03-29T14:12:00Z">
                                  <w:r w:rsidRPr="00D21A5C" w:rsidDel="0054344E">
                                    <w:rPr>
                                      <w:sz w:val="20"/>
                                      <w:rPrChange w:id="3451" w:author="Horace Sun" w:date="2017-03-29T14:15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1DAB756" id="_x0000_s1031" type="#_x0000_t202" style="position:absolute;margin-left:0;margin-top:38.8pt;width:379.35pt;height:30.6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">
                  <v:textbox>
                    <w:txbxContent>
                      <w:p w14:paraId="4A48B2C4" w14:textId="77777777" w:rsidR="00F54D61" w:rsidRPr="00BF33EF" w:rsidRDefault="00F54D61" w:rsidP="00F54D61">
                        <w:pPr>
                          <w:shd w:val="clear" w:color="auto" w:fill="E7E6E6" w:themeFill="background2"/>
                          <w:rPr>
                            <w:ins w:id="3452" w:author="Zhang, Lifen" w:date="2017-04-14T13:29:00Z"/>
                            <w:noProof/>
                            <w:sz w:val="20"/>
                            <w:szCs w:val="20"/>
                          </w:rPr>
                        </w:pPr>
                        <w:ins w:id="3453" w:author="Zhang, Lifen" w:date="2017-04-14T13:29:00Z">
                          <w:r w:rsidRPr="00BF33EF">
                            <w:rPr>
                              <w:noProof/>
                              <w:sz w:val="20"/>
                              <w:szCs w:val="20"/>
                            </w:rPr>
                            <w:t>sudo route add –net xxx.xxx.xxx.xxx</w:t>
                          </w:r>
                          <w:r w:rsidRPr="00BF33EF">
                            <w:rPr>
                              <w:rFonts w:hint="eastAsia"/>
                              <w:noProof/>
                              <w:sz w:val="20"/>
                              <w:szCs w:val="20"/>
                            </w:rPr>
                            <w:t xml:space="preserve">/xxx </w:t>
                          </w:r>
                          <w:r w:rsidRPr="00BF33EF">
                            <w:rPr>
                              <w:noProof/>
                              <w:sz w:val="20"/>
                              <w:szCs w:val="20"/>
                            </w:rPr>
                            <w:t xml:space="preserve"> gw xxx.xxx.xxx.xxx</w:t>
                          </w:r>
                        </w:ins>
                      </w:p>
                      <w:p w14:paraId="44DF9109" w14:textId="77567162" w:rsidR="00F54D61" w:rsidRPr="00D21A5C" w:rsidDel="00F54D61" w:rsidRDefault="00F54D61">
                        <w:pPr>
                          <w:shd w:val="clear" w:color="auto" w:fill="E7E6E6" w:themeFill="background2"/>
                          <w:ind w:firstLine="360"/>
                          <w:rPr>
                            <w:ins w:id="3454" w:author="Sun, Horace (CH01)" w:date="2017-03-28T18:22:00Z"/>
                            <w:del w:id="3455" w:author="Zhang, Lifen" w:date="2017-04-14T13:29:00Z"/>
                            <w:sz w:val="20"/>
                            <w:rPrChange w:id="3456" w:author="Horace Sun" w:date="2017-03-29T14:15:00Z">
                              <w:rPr>
                                <w:ins w:id="3457" w:author="Sun, Horace (CH01)" w:date="2017-03-28T18:22:00Z"/>
                                <w:del w:id="3458" w:author="Zhang, Lifen" w:date="2017-04-14T13:29:00Z"/>
                              </w:rPr>
                            </w:rPrChange>
                          </w:rPr>
                          <w:pPrChange w:id="3459" w:author="Horace Sun" w:date="2017-03-29T14:12:00Z">
                            <w:pPr>
                              <w:ind w:left="360" w:firstLine="360"/>
                            </w:pPr>
                          </w:pPrChange>
                        </w:pPr>
                        <w:ins w:id="3460" w:author="Horace Sun" w:date="2017-03-29T14:12:00Z">
                          <w:del w:id="3461" w:author="Zhang, Lifen" w:date="2017-04-14T13:29:00Z">
                            <w:r w:rsidRPr="00D21A5C" w:rsidDel="00F54D61">
                              <w:rPr>
                                <w:noProof/>
                                <w:sz w:val="20"/>
                                <w:rPrChange w:id="3462" w:author="Horace Sun" w:date="2017-03-29T14:15:00Z">
                                  <w:rPr>
                                    <w:noProof/>
                                  </w:rPr>
                                </w:rPrChange>
                              </w:rPr>
                              <w:delText xml:space="preserve">sudo </w:delText>
                            </w:r>
                          </w:del>
                          <w:del w:id="3463" w:author="Zhang, Lifen" w:date="2017-04-14T11:24:00Z">
                            <w:r w:rsidRPr="00D21A5C" w:rsidDel="000110A6">
                              <w:rPr>
                                <w:noProof/>
                                <w:sz w:val="20"/>
                                <w:rPrChange w:id="3464" w:author="Horace Sun" w:date="2017-03-29T14:15:00Z">
                                  <w:rPr>
                                    <w:noProof/>
                                  </w:rPr>
                                </w:rPrChange>
                              </w:rPr>
                              <w:delText>nano</w:delText>
                            </w:r>
                          </w:del>
                          <w:del w:id="3465" w:author="Zhang, Lifen" w:date="2017-04-14T13:29:00Z">
                            <w:r w:rsidRPr="00D21A5C" w:rsidDel="00F54D61">
                              <w:rPr>
                                <w:noProof/>
                                <w:sz w:val="20"/>
                                <w:rPrChange w:id="3466" w:author="Horace Sun" w:date="2017-03-29T14:15:00Z">
                                  <w:rPr>
                                    <w:noProof/>
                                  </w:rPr>
                                </w:rPrChange>
                              </w:rPr>
                              <w:delText xml:space="preserve"> /etc/network/interfaces </w:delText>
                            </w:r>
                          </w:del>
                        </w:ins>
                        <w:ins w:id="3467" w:author="Sun, Horace (CH01)" w:date="2017-03-28T18:22:00Z">
                          <w:del w:id="3468" w:author="Zhang, Lifen" w:date="2017-04-14T13:29:00Z">
                            <w:r w:rsidRPr="00D21A5C" w:rsidDel="00F54D61">
                              <w:rPr>
                                <w:sz w:val="20"/>
                                <w:rPrChange w:id="3469" w:author="Horace Sun" w:date="2017-03-29T14:15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4FCBE61A" w14:textId="77777777" w:rsidR="00F54D61" w:rsidRPr="00D21A5C" w:rsidDel="0054344E" w:rsidRDefault="00F54D61">
                        <w:pPr>
                          <w:shd w:val="clear" w:color="auto" w:fill="E7E6E6" w:themeFill="background2"/>
                          <w:ind w:firstLine="360"/>
                          <w:rPr>
                            <w:ins w:id="3470" w:author="Sun, Horace (CH01)" w:date="2017-03-28T18:22:00Z"/>
                            <w:del w:id="3471" w:author="Horace Sun" w:date="2017-03-29T14:12:00Z"/>
                            <w:sz w:val="20"/>
                            <w:rPrChange w:id="3472" w:author="Horace Sun" w:date="2017-03-29T14:15:00Z">
                              <w:rPr>
                                <w:ins w:id="3473" w:author="Sun, Horace (CH01)" w:date="2017-03-28T18:22:00Z"/>
                                <w:del w:id="3474" w:author="Horace Sun" w:date="2017-03-29T14:12:00Z"/>
                              </w:rPr>
                            </w:rPrChange>
                          </w:rPr>
                          <w:pPrChange w:id="3475" w:author="Horace Sun" w:date="2017-03-29T14:12:00Z">
                            <w:pPr>
                              <w:ind w:left="360" w:firstLine="360"/>
                            </w:pPr>
                          </w:pPrChange>
                        </w:pPr>
                        <w:ins w:id="3476" w:author="Sun, Horace (CH01)" w:date="2017-03-28T18:22:00Z">
                          <w:del w:id="3477" w:author="Horace Sun" w:date="2017-03-29T14:12:00Z">
                            <w:r w:rsidRPr="00D21A5C" w:rsidDel="0054344E">
                              <w:rPr>
                                <w:sz w:val="20"/>
                                <w:rPrChange w:id="3478" w:author="Horace Sun" w:date="2017-03-29T14:15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5C47597F" w14:textId="77777777" w:rsidR="00F54D61" w:rsidRPr="00D21A5C" w:rsidDel="0054344E" w:rsidRDefault="00F54D61">
                        <w:pPr>
                          <w:shd w:val="clear" w:color="auto" w:fill="E7E6E6" w:themeFill="background2"/>
                          <w:ind w:firstLine="360"/>
                          <w:rPr>
                            <w:ins w:id="3479" w:author="Sun, Horace (CH01)" w:date="2017-03-28T18:22:00Z"/>
                            <w:del w:id="3480" w:author="Horace Sun" w:date="2017-03-29T14:12:00Z"/>
                            <w:sz w:val="20"/>
                            <w:rPrChange w:id="3481" w:author="Horace Sun" w:date="2017-03-29T14:15:00Z">
                              <w:rPr>
                                <w:ins w:id="3482" w:author="Sun, Horace (CH01)" w:date="2017-03-28T18:22:00Z"/>
                                <w:del w:id="3483" w:author="Horace Sun" w:date="2017-03-29T14:12:00Z"/>
                              </w:rPr>
                            </w:rPrChange>
                          </w:rPr>
                          <w:pPrChange w:id="3484" w:author="Horace Sun" w:date="2017-03-29T14:12:00Z">
                            <w:pPr>
                              <w:ind w:left="360" w:firstLine="360"/>
                            </w:pPr>
                          </w:pPrChange>
                        </w:pPr>
                        <w:ins w:id="3485" w:author="Sun, Horace (CH01)" w:date="2017-03-28T18:22:00Z">
                          <w:del w:id="3486" w:author="Horace Sun" w:date="2017-03-29T14:12:00Z">
                            <w:r w:rsidRPr="00D21A5C" w:rsidDel="0054344E">
                              <w:rPr>
                                <w:sz w:val="20"/>
                                <w:rPrChange w:id="3487" w:author="Horace Sun" w:date="2017-03-29T14:15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3841461D" w14:textId="77777777" w:rsidR="00F54D61" w:rsidRPr="00D21A5C" w:rsidDel="0054344E" w:rsidRDefault="00F54D61">
                        <w:pPr>
                          <w:shd w:val="clear" w:color="auto" w:fill="E7E6E6" w:themeFill="background2"/>
                          <w:ind w:firstLine="360"/>
                          <w:rPr>
                            <w:ins w:id="3488" w:author="Sun, Horace (CH01)" w:date="2017-03-28T18:22:00Z"/>
                            <w:del w:id="3489" w:author="Horace Sun" w:date="2017-03-29T14:12:00Z"/>
                            <w:sz w:val="20"/>
                            <w:rPrChange w:id="3490" w:author="Horace Sun" w:date="2017-03-29T14:15:00Z">
                              <w:rPr>
                                <w:ins w:id="3491" w:author="Sun, Horace (CH01)" w:date="2017-03-28T18:22:00Z"/>
                                <w:del w:id="3492" w:author="Horace Sun" w:date="2017-03-29T14:12:00Z"/>
                              </w:rPr>
                            </w:rPrChange>
                          </w:rPr>
                          <w:pPrChange w:id="3493" w:author="Horace Sun" w:date="2017-03-29T14:12:00Z">
                            <w:pPr>
                              <w:ind w:left="360" w:firstLine="360"/>
                            </w:pPr>
                          </w:pPrChange>
                        </w:pPr>
                        <w:ins w:id="3494" w:author="Sun, Horace (CH01)" w:date="2017-03-28T18:22:00Z">
                          <w:del w:id="3495" w:author="Horace Sun" w:date="2017-03-29T14:12:00Z">
                            <w:r w:rsidRPr="00D21A5C" w:rsidDel="0054344E">
                              <w:rPr>
                                <w:sz w:val="20"/>
                                <w:rPrChange w:id="3496" w:author="Horace Sun" w:date="2017-03-29T14:15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3B2B8C5E" w14:textId="77777777" w:rsidR="00F54D61" w:rsidRPr="00D21A5C" w:rsidDel="0054344E" w:rsidRDefault="00F54D61">
                        <w:pPr>
                          <w:shd w:val="clear" w:color="auto" w:fill="E7E6E6" w:themeFill="background2"/>
                          <w:ind w:firstLine="360"/>
                          <w:rPr>
                            <w:ins w:id="3497" w:author="Sun, Horace (CH01)" w:date="2017-03-28T18:23:00Z"/>
                            <w:del w:id="3498" w:author="Horace Sun" w:date="2017-03-29T14:12:00Z"/>
                            <w:sz w:val="20"/>
                            <w:rPrChange w:id="3499" w:author="Horace Sun" w:date="2017-03-29T14:15:00Z">
                              <w:rPr>
                                <w:ins w:id="3500" w:author="Sun, Horace (CH01)" w:date="2017-03-28T18:23:00Z"/>
                                <w:del w:id="3501" w:author="Horace Sun" w:date="2017-03-29T14:12:00Z"/>
                              </w:rPr>
                            </w:rPrChange>
                          </w:rPr>
                          <w:pPrChange w:id="3502" w:author="Horace Sun" w:date="2017-03-29T14:12:00Z">
                            <w:pPr/>
                          </w:pPrChange>
                        </w:pPr>
                        <w:ins w:id="3503" w:author="Sun, Horace (CH01)" w:date="2017-03-28T18:22:00Z">
                          <w:del w:id="3504" w:author="Horace Sun" w:date="2017-03-29T14:12:00Z">
                            <w:r w:rsidRPr="00D21A5C" w:rsidDel="0054344E">
                              <w:rPr>
                                <w:sz w:val="20"/>
                                <w:rPrChange w:id="3505" w:author="Horace Sun" w:date="2017-03-29T14:15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10B4D714" w14:textId="77777777" w:rsidR="00F54D61" w:rsidRPr="00D21A5C" w:rsidRDefault="00F54D61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rPrChange w:id="3506" w:author="Horace Sun" w:date="2017-03-29T14:15:00Z">
                              <w:rPr/>
                            </w:rPrChange>
                          </w:rPr>
                          <w:pPrChange w:id="3507" w:author="Horace Sun" w:date="2017-03-29T14:12:00Z">
                            <w:pPr/>
                          </w:pPrChange>
                        </w:pPr>
                        <w:ins w:id="3508" w:author="Sun, Horace (CH01)" w:date="2017-03-28T18:22:00Z">
                          <w:del w:id="3509" w:author="Horace Sun" w:date="2017-03-29T14:12:00Z">
                            <w:r w:rsidRPr="00D21A5C" w:rsidDel="0054344E">
                              <w:rPr>
                                <w:sz w:val="20"/>
                                <w:rPrChange w:id="3510" w:author="Horace Sun" w:date="2017-03-29T14:15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  <w:ins w:id="3511" w:author="Zhao, Helen" w:date="2017-04-12T18:01:00Z">
        <w:r w:rsidR="00504185" w:rsidRPr="00FD7E3E">
          <w:rPr>
            <w:rFonts w:hint="eastAsia"/>
            <w:rPrChange w:id="3512" w:author="Zhang, Lifen" w:date="2017-04-14T13:38:00Z">
              <w:rPr>
                <w:rFonts w:hint="eastAsia"/>
                <w:noProof/>
              </w:rPr>
            </w:rPrChange>
          </w:rPr>
          <w:t>如测试网络</w:t>
        </w:r>
      </w:ins>
      <w:ins w:id="3513" w:author="Zhao, Helen" w:date="2017-04-12T18:02:00Z">
        <w:r w:rsidR="00504185" w:rsidRPr="00FD7E3E">
          <w:rPr>
            <w:rFonts w:hint="eastAsia"/>
            <w:rPrChange w:id="3514" w:author="Zhang, Lifen" w:date="2017-04-14T13:38:00Z">
              <w:rPr>
                <w:rFonts w:hint="eastAsia"/>
                <w:noProof/>
              </w:rPr>
            </w:rPrChange>
          </w:rPr>
          <w:t>配置</w:t>
        </w:r>
      </w:ins>
      <w:ins w:id="3515" w:author="Zhao, Helen" w:date="2017-04-12T18:01:00Z">
        <w:r w:rsidR="00504185" w:rsidRPr="00FD7E3E">
          <w:rPr>
            <w:rFonts w:hint="eastAsia"/>
            <w:rPrChange w:id="3516" w:author="Zhang, Lifen" w:date="2017-04-14T13:38:00Z">
              <w:rPr>
                <w:rFonts w:hint="eastAsia"/>
                <w:noProof/>
              </w:rPr>
            </w:rPrChange>
          </w:rPr>
          <w:t>不能正常通信，则</w:t>
        </w:r>
      </w:ins>
      <w:ins w:id="3517" w:author="Zhao, Helen" w:date="2017-04-12T18:00:00Z">
        <w:r w:rsidR="00504185" w:rsidRPr="00FD7E3E">
          <w:rPr>
            <w:rFonts w:hint="eastAsia"/>
            <w:rPrChange w:id="3518" w:author="Zhang, Lifen" w:date="2017-04-14T13:38:00Z">
              <w:rPr>
                <w:rFonts w:hint="eastAsia"/>
                <w:noProof/>
              </w:rPr>
            </w:rPrChange>
          </w:rPr>
          <w:t>用户</w:t>
        </w:r>
      </w:ins>
      <w:ins w:id="3519" w:author="Zhao, Helen" w:date="2017-04-12T18:02:00Z">
        <w:r w:rsidR="00504185" w:rsidRPr="00FD7E3E">
          <w:rPr>
            <w:rFonts w:hint="eastAsia"/>
            <w:rPrChange w:id="3520" w:author="Zhang, Lifen" w:date="2017-04-14T13:38:00Z">
              <w:rPr>
                <w:rFonts w:hint="eastAsia"/>
                <w:noProof/>
              </w:rPr>
            </w:rPrChange>
          </w:rPr>
          <w:t>可</w:t>
        </w:r>
      </w:ins>
      <w:ins w:id="3521" w:author="Zhao, Helen" w:date="2017-04-12T18:00:00Z">
        <w:r w:rsidR="00504185" w:rsidRPr="00FD7E3E">
          <w:rPr>
            <w:rFonts w:hint="eastAsia"/>
            <w:rPrChange w:id="3522" w:author="Zhang, Lifen" w:date="2017-04-14T13:38:00Z">
              <w:rPr>
                <w:rFonts w:hint="eastAsia"/>
                <w:noProof/>
              </w:rPr>
            </w:rPrChange>
          </w:rPr>
          <w:t>根据自己</w:t>
        </w:r>
      </w:ins>
      <w:ins w:id="3523" w:author="Zhao, Helen" w:date="2017-04-12T18:04:00Z">
        <w:r w:rsidR="00B858D2" w:rsidRPr="00FD7E3E">
          <w:rPr>
            <w:rFonts w:hint="eastAsia"/>
            <w:rPrChange w:id="3524" w:author="Zhang, Lifen" w:date="2017-04-14T13:38:00Z">
              <w:rPr>
                <w:rFonts w:hint="eastAsia"/>
                <w:noProof/>
              </w:rPr>
            </w:rPrChange>
          </w:rPr>
          <w:t>实际网络</w:t>
        </w:r>
      </w:ins>
      <w:ins w:id="3525" w:author="Zhao, Helen" w:date="2017-04-12T18:00:00Z">
        <w:r w:rsidR="00504185" w:rsidRPr="00FD7E3E">
          <w:rPr>
            <w:rFonts w:hint="eastAsia"/>
            <w:rPrChange w:id="3526" w:author="Zhang, Lifen" w:date="2017-04-14T13:38:00Z">
              <w:rPr>
                <w:rFonts w:hint="eastAsia"/>
                <w:noProof/>
              </w:rPr>
            </w:rPrChange>
          </w:rPr>
          <w:t>手动</w:t>
        </w:r>
      </w:ins>
      <w:ins w:id="3527" w:author="Zhao, Helen" w:date="2017-04-12T18:04:00Z">
        <w:r w:rsidR="00B858D2" w:rsidRPr="00FD7E3E">
          <w:rPr>
            <w:rFonts w:hint="eastAsia"/>
            <w:rPrChange w:id="3528" w:author="Zhang, Lifen" w:date="2017-04-14T13:38:00Z">
              <w:rPr>
                <w:rFonts w:hint="eastAsia"/>
                <w:noProof/>
              </w:rPr>
            </w:rPrChange>
          </w:rPr>
          <w:t>再次</w:t>
        </w:r>
      </w:ins>
      <w:ins w:id="3529" w:author="Zhao, Helen" w:date="2017-04-12T18:00:00Z">
        <w:r w:rsidR="00504185" w:rsidRPr="00FD7E3E">
          <w:rPr>
            <w:rFonts w:hint="eastAsia"/>
            <w:rPrChange w:id="3530" w:author="Zhang, Lifen" w:date="2017-04-14T13:38:00Z">
              <w:rPr>
                <w:rFonts w:hint="eastAsia"/>
                <w:noProof/>
              </w:rPr>
            </w:rPrChange>
          </w:rPr>
          <w:t>设置网关</w:t>
        </w:r>
      </w:ins>
      <w:ins w:id="3531" w:author="Zhao, Helen" w:date="2017-04-12T18:02:00Z">
        <w:r w:rsidR="00504185" w:rsidRPr="00FD7E3E">
          <w:rPr>
            <w:rFonts w:hint="eastAsia"/>
            <w:rPrChange w:id="3532" w:author="Zhang, Lifen" w:date="2017-04-14T13:38:00Z">
              <w:rPr>
                <w:rFonts w:hint="eastAsia"/>
                <w:noProof/>
              </w:rPr>
            </w:rPrChange>
          </w:rPr>
          <w:t>，使用以下命令：</w:t>
        </w:r>
      </w:ins>
    </w:p>
    <w:p w14:paraId="64499285" w14:textId="1EA095E1" w:rsidR="00F54D61" w:rsidRPr="00FD7E3E" w:rsidDel="00F54D61" w:rsidRDefault="00F54D61">
      <w:pPr>
        <w:rPr>
          <w:ins w:id="3533" w:author="Zhao, Helen" w:date="2017-04-12T18:02:00Z"/>
          <w:del w:id="3534" w:author="Zhang, Lifen" w:date="2017-04-14T13:29:00Z"/>
          <w:rPrChange w:id="3535" w:author="Zhang, Lifen" w:date="2017-04-14T13:38:00Z">
            <w:rPr>
              <w:ins w:id="3536" w:author="Zhao, Helen" w:date="2017-04-12T18:02:00Z"/>
              <w:del w:id="3537" w:author="Zhang, Lifen" w:date="2017-04-14T13:29:00Z"/>
              <w:noProof/>
            </w:rPr>
          </w:rPrChange>
        </w:rPr>
        <w:pPrChange w:id="3538" w:author="Zhang, Lifen" w:date="2017-04-14T13:27:00Z">
          <w:pPr>
            <w:pStyle w:val="ListParagraph"/>
          </w:pPr>
        </w:pPrChange>
      </w:pPr>
    </w:p>
    <w:p w14:paraId="621A6315" w14:textId="2E68C62A" w:rsidR="00504185" w:rsidRPr="00FD7E3E" w:rsidDel="00F54D61" w:rsidRDefault="00504185">
      <w:pPr>
        <w:rPr>
          <w:ins w:id="3539" w:author="Zhao, Helen" w:date="2017-04-12T18:03:00Z"/>
          <w:del w:id="3540" w:author="Zhang, Lifen" w:date="2017-04-14T13:29:00Z"/>
          <w:rPrChange w:id="3541" w:author="Zhang, Lifen" w:date="2017-04-14T13:38:00Z">
            <w:rPr>
              <w:ins w:id="3542" w:author="Zhao, Helen" w:date="2017-04-12T18:03:00Z"/>
              <w:del w:id="3543" w:author="Zhang, Lifen" w:date="2017-04-14T13:29:00Z"/>
              <w:b/>
              <w:noProof/>
              <w:color w:val="FF0000"/>
            </w:rPr>
          </w:rPrChange>
        </w:rPr>
        <w:pPrChange w:id="3544" w:author="Zhang, Lifen" w:date="2017-04-14T13:29:00Z">
          <w:pPr>
            <w:pStyle w:val="ListParagraph"/>
          </w:pPr>
        </w:pPrChange>
      </w:pPr>
      <w:ins w:id="3545" w:author="Zhao, Helen" w:date="2017-04-12T18:03:00Z">
        <w:del w:id="3546" w:author="Zhang, Lifen" w:date="2017-04-14T13:29:00Z">
          <w:r w:rsidRPr="00FD7E3E" w:rsidDel="00F54D61">
            <w:rPr>
              <w:rPrChange w:id="3547" w:author="Zhang, Lifen" w:date="2017-04-14T13:38:00Z">
                <w:rPr>
                  <w:b/>
                  <w:noProof/>
                  <w:color w:val="FF0000"/>
                </w:rPr>
              </w:rPrChange>
            </w:rPr>
            <w:delText>s</w:delText>
          </w:r>
        </w:del>
      </w:ins>
      <w:ins w:id="3548" w:author="Zhao, Helen" w:date="2017-04-12T18:02:00Z">
        <w:del w:id="3549" w:author="Zhang, Lifen" w:date="2017-04-14T13:29:00Z">
          <w:r w:rsidRPr="00FD7E3E" w:rsidDel="00F54D61">
            <w:rPr>
              <w:rPrChange w:id="3550" w:author="Zhang, Lifen" w:date="2017-04-14T13:38:00Z">
                <w:rPr>
                  <w:b/>
                  <w:noProof/>
                  <w:color w:val="FF0000"/>
                </w:rPr>
              </w:rPrChange>
            </w:rPr>
            <w:delText>udo route add –net xxx.xxx.xxx.xxx</w:delText>
          </w:r>
        </w:del>
      </w:ins>
      <w:ins w:id="3551" w:author="Zhao, Helen" w:date="2017-04-13T10:38:00Z">
        <w:del w:id="3552" w:author="Zhang, Lifen" w:date="2017-04-14T13:29:00Z">
          <w:r w:rsidR="00BD5C7F" w:rsidRPr="00FD7E3E" w:rsidDel="00F54D61">
            <w:rPr>
              <w:rPrChange w:id="3553" w:author="Zhang, Lifen" w:date="2017-04-14T13:38:00Z">
                <w:rPr>
                  <w:b/>
                  <w:i/>
                  <w:color w:val="0070C0"/>
                </w:rPr>
              </w:rPrChange>
            </w:rPr>
            <w:delText xml:space="preserve">/xxx </w:delText>
          </w:r>
        </w:del>
      </w:ins>
      <w:ins w:id="3554" w:author="Zhao, Helen" w:date="2017-04-12T18:02:00Z">
        <w:del w:id="3555" w:author="Zhang, Lifen" w:date="2017-04-14T13:29:00Z">
          <w:r w:rsidRPr="00FD7E3E" w:rsidDel="00F54D61">
            <w:rPr>
              <w:rPrChange w:id="3556" w:author="Zhang, Lifen" w:date="2017-04-14T13:38:00Z">
                <w:rPr>
                  <w:b/>
                  <w:noProof/>
                  <w:color w:val="FF0000"/>
                </w:rPr>
              </w:rPrChange>
            </w:rPr>
            <w:delText xml:space="preserve"> gw xxx.</w:delText>
          </w:r>
        </w:del>
      </w:ins>
      <w:ins w:id="3557" w:author="Zhao, Helen" w:date="2017-04-12T18:03:00Z">
        <w:del w:id="3558" w:author="Zhang, Lifen" w:date="2017-04-14T13:29:00Z">
          <w:r w:rsidRPr="00FD7E3E" w:rsidDel="00F54D61">
            <w:rPr>
              <w:rPrChange w:id="3559" w:author="Zhang, Lifen" w:date="2017-04-14T13:38:00Z">
                <w:rPr>
                  <w:b/>
                  <w:noProof/>
                  <w:color w:val="FF0000"/>
                </w:rPr>
              </w:rPrChange>
            </w:rPr>
            <w:delText>xxx.xxx.xxx</w:delText>
          </w:r>
        </w:del>
      </w:ins>
    </w:p>
    <w:p w14:paraId="6A99BB3F" w14:textId="6D317345" w:rsidR="00504185" w:rsidRPr="00FD7E3E" w:rsidDel="00F54D61" w:rsidRDefault="00504185">
      <w:pPr>
        <w:rPr>
          <w:ins w:id="3560" w:author="Zhao, Helen" w:date="2017-04-12T18:01:00Z"/>
          <w:del w:id="3561" w:author="Zhang, Lifen" w:date="2017-04-14T13:29:00Z"/>
          <w:rPrChange w:id="3562" w:author="Zhang, Lifen" w:date="2017-04-14T13:38:00Z">
            <w:rPr>
              <w:ins w:id="3563" w:author="Zhao, Helen" w:date="2017-04-12T18:01:00Z"/>
              <w:del w:id="3564" w:author="Zhang, Lifen" w:date="2017-04-14T13:29:00Z"/>
              <w:b/>
              <w:noProof/>
              <w:color w:val="FF0000"/>
            </w:rPr>
          </w:rPrChange>
        </w:rPr>
        <w:pPrChange w:id="3565" w:author="Zhang, Lifen" w:date="2017-04-14T13:29:00Z">
          <w:pPr>
            <w:pStyle w:val="ListParagraph"/>
          </w:pPr>
        </w:pPrChange>
      </w:pPr>
    </w:p>
    <w:p w14:paraId="664E7A68" w14:textId="4C2D4990" w:rsidR="004C1F96" w:rsidRPr="00FD7E3E" w:rsidDel="00F54D61" w:rsidRDefault="00BD5C7F">
      <w:pPr>
        <w:rPr>
          <w:ins w:id="3566" w:author="Zhao, Helen" w:date="2017-04-12T18:00:00Z"/>
          <w:del w:id="3567" w:author="Zhang, Lifen" w:date="2017-04-14T13:27:00Z"/>
          <w:rPrChange w:id="3568" w:author="Zhang, Lifen" w:date="2017-04-14T13:38:00Z">
            <w:rPr>
              <w:ins w:id="3569" w:author="Zhao, Helen" w:date="2017-04-12T18:00:00Z"/>
              <w:del w:id="3570" w:author="Zhang, Lifen" w:date="2017-04-14T13:27:00Z"/>
              <w:noProof/>
            </w:rPr>
          </w:rPrChange>
        </w:rPr>
        <w:pPrChange w:id="3571" w:author="Zhang, Lifen" w:date="2017-04-14T13:27:00Z">
          <w:pPr>
            <w:pStyle w:val="ListParagraph"/>
          </w:pPr>
        </w:pPrChange>
      </w:pPr>
      <w:ins w:id="3572" w:author="Zhao, Helen" w:date="2017-04-13T10:39:00Z">
        <w:r w:rsidRPr="00FD7E3E">
          <w:rPr>
            <w:rFonts w:hint="eastAsia"/>
            <w:rPrChange w:id="3573" w:author="Zhang, Lifen" w:date="2017-04-14T13:38:00Z">
              <w:rPr>
                <w:rFonts w:hint="eastAsia"/>
                <w:noProof/>
              </w:rPr>
            </w:rPrChange>
          </w:rPr>
          <w:t>上面命令中</w:t>
        </w:r>
      </w:ins>
      <w:ins w:id="3574" w:author="Zhao, Helen" w:date="2017-04-13T10:38:00Z">
        <w:r w:rsidRPr="00FD7E3E">
          <w:rPr>
            <w:rFonts w:hint="eastAsia"/>
            <w:rPrChange w:id="3575" w:author="Zhang, Lifen" w:date="2017-04-14T13:38:00Z">
              <w:rPr>
                <w:rFonts w:hint="eastAsia"/>
                <w:noProof/>
              </w:rPr>
            </w:rPrChange>
          </w:rPr>
          <w:t>具体网关数值如不清楚请咨询</w:t>
        </w:r>
      </w:ins>
      <w:ins w:id="3576" w:author="Zhao, Helen" w:date="2017-04-13T10:39:00Z">
        <w:r w:rsidRPr="00FD7E3E">
          <w:rPr>
            <w:rFonts w:hint="eastAsia"/>
            <w:rPrChange w:id="3577" w:author="Zhang, Lifen" w:date="2017-04-14T13:38:00Z">
              <w:rPr>
                <w:rFonts w:hint="eastAsia"/>
                <w:noProof/>
              </w:rPr>
            </w:rPrChange>
          </w:rPr>
          <w:t>本地区</w:t>
        </w:r>
      </w:ins>
      <w:ins w:id="3578" w:author="Zhao, Helen" w:date="2017-04-13T10:38:00Z">
        <w:r w:rsidRPr="00FD7E3E">
          <w:rPr>
            <w:rFonts w:hint="eastAsia"/>
            <w:rPrChange w:id="3579" w:author="Zhang, Lifen" w:date="2017-04-14T13:38:00Z">
              <w:rPr>
                <w:rFonts w:hint="eastAsia"/>
                <w:noProof/>
              </w:rPr>
            </w:rPrChange>
          </w:rPr>
          <w:t>网络管理人员</w:t>
        </w:r>
      </w:ins>
      <w:ins w:id="3580" w:author="Zhao, Helen" w:date="2017-04-13T10:39:00Z">
        <w:r w:rsidRPr="00FD7E3E">
          <w:rPr>
            <w:rFonts w:hint="eastAsia"/>
            <w:rPrChange w:id="3581" w:author="Zhang, Lifen" w:date="2017-04-14T13:38:00Z">
              <w:rPr>
                <w:rFonts w:hint="eastAsia"/>
                <w:noProof/>
              </w:rPr>
            </w:rPrChange>
          </w:rPr>
          <w:t>。</w:t>
        </w:r>
      </w:ins>
      <w:ins w:id="3582" w:author="Zhao, Helen" w:date="2017-04-12T18:04:00Z">
        <w:r w:rsidR="00B858D2" w:rsidRPr="00FD7E3E">
          <w:rPr>
            <w:rFonts w:hint="eastAsia"/>
            <w:rPrChange w:id="3583" w:author="Zhang, Lifen" w:date="2017-04-14T13:38:00Z">
              <w:rPr>
                <w:rFonts w:hint="eastAsia"/>
                <w:noProof/>
              </w:rPr>
            </w:rPrChange>
          </w:rPr>
          <w:t>设置完再次测试</w:t>
        </w:r>
      </w:ins>
      <w:ins w:id="3584" w:author="Zhao, Helen" w:date="2017-04-12T18:05:00Z">
        <w:r w:rsidR="00B858D2" w:rsidRPr="00FD7E3E">
          <w:rPr>
            <w:rFonts w:hint="eastAsia"/>
            <w:rPrChange w:id="3585" w:author="Zhang, Lifen" w:date="2017-04-14T13:38:00Z">
              <w:rPr>
                <w:rFonts w:hint="eastAsia"/>
                <w:noProof/>
              </w:rPr>
            </w:rPrChange>
          </w:rPr>
          <w:t>直到</w:t>
        </w:r>
        <w:r w:rsidR="00B858D2" w:rsidRPr="00FD7E3E">
          <w:rPr>
            <w:rPrChange w:id="3586" w:author="Zhang, Lifen" w:date="2017-04-14T13:38:00Z">
              <w:rPr>
                <w:noProof/>
              </w:rPr>
            </w:rPrChange>
          </w:rPr>
          <w:t>ping</w:t>
        </w:r>
        <w:r w:rsidR="00B858D2" w:rsidRPr="00FD7E3E">
          <w:rPr>
            <w:rFonts w:hint="eastAsia"/>
            <w:rPrChange w:id="3587" w:author="Zhang, Lifen" w:date="2017-04-14T13:38:00Z">
              <w:rPr>
                <w:rFonts w:hint="eastAsia"/>
                <w:noProof/>
              </w:rPr>
            </w:rPrChange>
          </w:rPr>
          <w:t>内外网通信正常，到此</w:t>
        </w:r>
      </w:ins>
      <w:ins w:id="3588" w:author="Zhao, Helen" w:date="2017-04-12T18:00:00Z">
        <w:r w:rsidR="00504185" w:rsidRPr="00FD7E3E">
          <w:rPr>
            <w:rFonts w:hint="eastAsia"/>
            <w:rPrChange w:id="3589" w:author="Zhang, Lifen" w:date="2017-04-14T13:38:00Z">
              <w:rPr>
                <w:rFonts w:hint="eastAsia"/>
                <w:noProof/>
              </w:rPr>
            </w:rPrChange>
          </w:rPr>
          <w:t>网卡配置完毕</w:t>
        </w:r>
      </w:ins>
      <w:ins w:id="3590" w:author="Zhao, Helen" w:date="2017-04-12T18:40:00Z">
        <w:r w:rsidR="007B290F" w:rsidRPr="00FD7E3E">
          <w:rPr>
            <w:rFonts w:hint="eastAsia"/>
            <w:rPrChange w:id="3591" w:author="Zhang, Lifen" w:date="2017-04-14T13:38:00Z">
              <w:rPr>
                <w:rFonts w:hint="eastAsia"/>
                <w:noProof/>
              </w:rPr>
            </w:rPrChange>
          </w:rPr>
          <w:t>，可直接跳到</w:t>
        </w:r>
        <w:r w:rsidR="007B290F" w:rsidRPr="00FD7E3E">
          <w:rPr>
            <w:rPrChange w:id="3592" w:author="Zhang, Lifen" w:date="2017-04-14T13:38:00Z">
              <w:rPr>
                <w:noProof/>
              </w:rPr>
            </w:rPrChange>
          </w:rPr>
          <w:t xml:space="preserve"> 7.2</w:t>
        </w:r>
        <w:r w:rsidR="007B290F" w:rsidRPr="00FD7E3E">
          <w:rPr>
            <w:rFonts w:hint="eastAsia"/>
            <w:rPrChange w:id="3593" w:author="Zhang, Lifen" w:date="2017-04-14T13:38:00Z">
              <w:rPr>
                <w:rFonts w:hint="eastAsia"/>
                <w:noProof/>
              </w:rPr>
            </w:rPrChange>
          </w:rPr>
          <w:t>章节</w:t>
        </w:r>
      </w:ins>
      <w:ins w:id="3594" w:author="Zhao, Helen" w:date="2017-04-12T18:00:00Z">
        <w:r w:rsidR="00504185" w:rsidRPr="00FD7E3E">
          <w:rPr>
            <w:rFonts w:hint="eastAsia"/>
            <w:rPrChange w:id="3595" w:author="Zhang, Lifen" w:date="2017-04-14T13:38:00Z">
              <w:rPr>
                <w:rFonts w:hint="eastAsia"/>
                <w:noProof/>
              </w:rPr>
            </w:rPrChange>
          </w:rPr>
          <w:t>。</w:t>
        </w:r>
      </w:ins>
    </w:p>
    <w:p w14:paraId="25BA9C99" w14:textId="006BE465" w:rsidR="00504185" w:rsidRPr="00FD7E3E" w:rsidDel="00F54D61" w:rsidRDefault="00504185" w:rsidP="00504185">
      <w:pPr>
        <w:pStyle w:val="ListParagraph"/>
        <w:rPr>
          <w:ins w:id="3596" w:author="Zhao, Helen" w:date="2017-04-12T18:00:00Z"/>
          <w:del w:id="3597" w:author="Zhang, Lifen" w:date="2017-04-14T13:27:00Z"/>
          <w:rPrChange w:id="3598" w:author="Zhang, Lifen" w:date="2017-04-14T13:38:00Z">
            <w:rPr>
              <w:ins w:id="3599" w:author="Zhao, Helen" w:date="2017-04-12T18:00:00Z"/>
              <w:del w:id="3600" w:author="Zhang, Lifen" w:date="2017-04-14T13:27:00Z"/>
              <w:b/>
              <w:noProof/>
              <w:color w:val="FF0000"/>
            </w:rPr>
          </w:rPrChange>
        </w:rPr>
      </w:pPr>
    </w:p>
    <w:p w14:paraId="531347E9" w14:textId="4625AA51" w:rsidR="00504185" w:rsidRPr="00FD7E3E" w:rsidDel="00F54D61" w:rsidRDefault="00504185" w:rsidP="00D35328">
      <w:pPr>
        <w:pStyle w:val="ListParagraph"/>
        <w:rPr>
          <w:ins w:id="3601" w:author="Zhao, Helen" w:date="2017-04-12T16:10:00Z"/>
          <w:del w:id="3602" w:author="Zhang, Lifen" w:date="2017-04-14T13:27:00Z"/>
          <w:rPrChange w:id="3603" w:author="Zhang, Lifen" w:date="2017-04-14T13:38:00Z">
            <w:rPr>
              <w:ins w:id="3604" w:author="Zhao, Helen" w:date="2017-04-12T16:10:00Z"/>
              <w:del w:id="3605" w:author="Zhang, Lifen" w:date="2017-04-14T13:27:00Z"/>
              <w:b/>
              <w:noProof/>
              <w:color w:val="FF0000"/>
            </w:rPr>
          </w:rPrChange>
        </w:rPr>
      </w:pPr>
    </w:p>
    <w:p w14:paraId="092164CF" w14:textId="274E7A07" w:rsidR="00D35328" w:rsidRDefault="00D35328">
      <w:pPr>
        <w:rPr>
          <w:ins w:id="3606" w:author="Zhao, Helen" w:date="2017-04-12T16:04:00Z"/>
        </w:rPr>
        <w:pPrChange w:id="3607" w:author="Zhang, Lifen" w:date="2017-04-14T13:27:00Z">
          <w:pPr>
            <w:pStyle w:val="ListParagraph"/>
          </w:pPr>
        </w:pPrChange>
      </w:pPr>
    </w:p>
    <w:p w14:paraId="222EBE86" w14:textId="5BBBC130" w:rsidR="00D35328" w:rsidRPr="00D35328" w:rsidDel="00116992" w:rsidRDefault="00D35328">
      <w:pPr>
        <w:rPr>
          <w:del w:id="3608" w:author="Zhang, Lifen" w:date="2017-04-14T13:56:00Z"/>
          <w:noProof/>
        </w:rPr>
        <w:pPrChange w:id="3609" w:author="Zhang, Lifen" w:date="2017-04-14T13:27:00Z">
          <w:pPr>
            <w:pStyle w:val="ListParagraph"/>
          </w:pPr>
        </w:pPrChange>
      </w:pPr>
      <w:ins w:id="3610" w:author="Zhao, Helen" w:date="2017-04-12T16:03:00Z">
        <w:r>
          <w:rPr>
            <w:rFonts w:hint="eastAsia"/>
            <w:noProof/>
          </w:rPr>
          <w:t>如</w:t>
        </w:r>
      </w:ins>
      <w:ins w:id="3611" w:author="Zhao, Helen" w:date="2017-04-12T16:10:00Z">
        <w:r>
          <w:rPr>
            <w:rFonts w:hint="eastAsia"/>
            <w:noProof/>
          </w:rPr>
          <w:t>用户根据自己</w:t>
        </w:r>
      </w:ins>
      <w:ins w:id="3612" w:author="Zhao, Helen" w:date="2017-04-12T16:03:00Z">
        <w:r>
          <w:rPr>
            <w:rFonts w:hint="eastAsia"/>
            <w:noProof/>
          </w:rPr>
          <w:t>需要</w:t>
        </w:r>
      </w:ins>
      <w:ins w:id="3613" w:author="Zhao, Helen" w:date="2017-04-12T16:10:00Z">
        <w:r>
          <w:rPr>
            <w:rFonts w:hint="eastAsia"/>
            <w:noProof/>
          </w:rPr>
          <w:t>要</w:t>
        </w:r>
      </w:ins>
      <w:ins w:id="3614" w:author="Zhao, Helen" w:date="2017-04-12T16:03:00Z">
        <w:r>
          <w:rPr>
            <w:rFonts w:hint="eastAsia"/>
            <w:noProof/>
          </w:rPr>
          <w:t>修改</w:t>
        </w:r>
      </w:ins>
      <w:ins w:id="3615" w:author="Zhao, Helen" w:date="2017-04-12T16:10:00Z">
        <w:r>
          <w:rPr>
            <w:rFonts w:hint="eastAsia"/>
            <w:noProof/>
          </w:rPr>
          <w:t>interfaces</w:t>
        </w:r>
        <w:r>
          <w:rPr>
            <w:rFonts w:hint="eastAsia"/>
            <w:noProof/>
          </w:rPr>
          <w:t>文件</w:t>
        </w:r>
      </w:ins>
      <w:ins w:id="3616" w:author="Zhao, Helen" w:date="2017-04-12T16:11:00Z">
        <w:r>
          <w:rPr>
            <w:rFonts w:hint="eastAsia"/>
            <w:noProof/>
          </w:rPr>
          <w:t>ip</w:t>
        </w:r>
        <w:r>
          <w:rPr>
            <w:rFonts w:hint="eastAsia"/>
            <w:noProof/>
          </w:rPr>
          <w:t>为固定</w:t>
        </w:r>
        <w:r>
          <w:rPr>
            <w:rFonts w:hint="eastAsia"/>
            <w:noProof/>
          </w:rPr>
          <w:t>ip</w:t>
        </w:r>
        <w:r>
          <w:rPr>
            <w:rFonts w:hint="eastAsia"/>
            <w:noProof/>
          </w:rPr>
          <w:t>可参考以下步骤：</w:t>
        </w:r>
      </w:ins>
    </w:p>
    <w:p w14:paraId="18FBC992" w14:textId="7B7B6C45" w:rsidR="008D4D3D" w:rsidDel="008D4D3D" w:rsidRDefault="008D4D3D">
      <w:pPr>
        <w:rPr>
          <w:del w:id="3617" w:author="Horace Sun" w:date="2017-03-29T15:26:00Z"/>
          <w:noProof/>
        </w:rPr>
        <w:pPrChange w:id="3618" w:author="Zhang, Lifen" w:date="2017-04-14T13:56:00Z">
          <w:pPr>
            <w:pStyle w:val="ListParagraph"/>
          </w:pPr>
        </w:pPrChange>
      </w:pPr>
    </w:p>
    <w:p w14:paraId="13A3A14C" w14:textId="2F6FFF0B" w:rsidR="00700623" w:rsidDel="0016642E" w:rsidRDefault="00700623">
      <w:pPr>
        <w:rPr>
          <w:del w:id="3619" w:author="Sun, Horace (CH01)" w:date="2017-03-29T16:15:00Z"/>
          <w:noProof/>
        </w:rPr>
        <w:pPrChange w:id="3620" w:author="Zhang, Lifen" w:date="2017-04-14T13:56:00Z">
          <w:pPr>
            <w:pStyle w:val="ListParagraph"/>
          </w:pPr>
        </w:pPrChange>
      </w:pPr>
      <w:moveFromRangeStart w:id="3621" w:author="Horace Sun" w:date="2017-03-29T14:19:00Z" w:name="move478560495"/>
      <w:moveFrom w:id="3622" w:author="Horace Sun" w:date="2017-03-29T14:19:00Z">
        <w:del w:id="3623" w:author="Sun, Horace (CH01)" w:date="2017-03-29T16:15:00Z">
          <w:r w:rsidDel="0016642E">
            <w:rPr>
              <w:noProof/>
            </w:rPr>
            <w:delText># This file describes the network interfaces available on your system</w:delText>
          </w:r>
        </w:del>
      </w:moveFrom>
    </w:p>
    <w:p w14:paraId="076F95F6" w14:textId="4521418D" w:rsidR="00700623" w:rsidDel="0016642E" w:rsidRDefault="00700623">
      <w:pPr>
        <w:rPr>
          <w:del w:id="3624" w:author="Sun, Horace (CH01)" w:date="2017-03-29T16:14:00Z"/>
          <w:noProof/>
        </w:rPr>
        <w:pPrChange w:id="3625" w:author="Zhang, Lifen" w:date="2017-04-14T13:56:00Z">
          <w:pPr>
            <w:pStyle w:val="ListParagraph"/>
          </w:pPr>
        </w:pPrChange>
      </w:pPr>
      <w:moveFrom w:id="3626" w:author="Horace Sun" w:date="2017-03-29T14:19:00Z">
        <w:del w:id="3627" w:author="Sun, Horace (CH01)" w:date="2017-03-29T16:15:00Z">
          <w:r w:rsidDel="0016642E">
            <w:rPr>
              <w:noProof/>
            </w:rPr>
            <w:delText># and how to activate them. For more information, see interfaces(5).</w:delText>
          </w:r>
        </w:del>
      </w:moveFrom>
    </w:p>
    <w:p w14:paraId="5ED8BE6E" w14:textId="49F22123" w:rsidR="00700623" w:rsidDel="0016642E" w:rsidRDefault="00700623">
      <w:pPr>
        <w:rPr>
          <w:del w:id="3628" w:author="Sun, Horace (CH01)" w:date="2017-03-29T16:14:00Z"/>
          <w:noProof/>
        </w:rPr>
        <w:pPrChange w:id="3629" w:author="Zhang, Lifen" w:date="2017-04-14T13:56:00Z">
          <w:pPr>
            <w:pStyle w:val="ListParagraph"/>
          </w:pPr>
        </w:pPrChange>
      </w:pPr>
    </w:p>
    <w:p w14:paraId="3C0E676A" w14:textId="10E60F74" w:rsidR="00700623" w:rsidDel="0016642E" w:rsidRDefault="00700623">
      <w:pPr>
        <w:rPr>
          <w:del w:id="3630" w:author="Sun, Horace (CH01)" w:date="2017-03-29T16:14:00Z"/>
          <w:noProof/>
        </w:rPr>
        <w:pPrChange w:id="3631" w:author="Zhang, Lifen" w:date="2017-04-14T13:56:00Z">
          <w:pPr>
            <w:pStyle w:val="ListParagraph"/>
          </w:pPr>
        </w:pPrChange>
      </w:pPr>
      <w:moveFrom w:id="3632" w:author="Horace Sun" w:date="2017-03-29T14:19:00Z">
        <w:del w:id="3633" w:author="Sun, Horace (CH01)" w:date="2017-03-29T16:14:00Z">
          <w:r w:rsidDel="0016642E">
            <w:rPr>
              <w:noProof/>
            </w:rPr>
            <w:delText># The loopback network interface</w:delText>
          </w:r>
        </w:del>
      </w:moveFrom>
    </w:p>
    <w:p w14:paraId="0FA2251A" w14:textId="27DCA88C" w:rsidR="00700623" w:rsidDel="0016642E" w:rsidRDefault="00700623">
      <w:pPr>
        <w:rPr>
          <w:del w:id="3634" w:author="Sun, Horace (CH01)" w:date="2017-03-29T16:15:00Z"/>
          <w:noProof/>
        </w:rPr>
        <w:pPrChange w:id="3635" w:author="Zhang, Lifen" w:date="2017-04-14T13:56:00Z">
          <w:pPr>
            <w:pStyle w:val="ListParagraph"/>
          </w:pPr>
        </w:pPrChange>
      </w:pPr>
      <w:moveFrom w:id="3636" w:author="Horace Sun" w:date="2017-03-29T14:19:00Z">
        <w:del w:id="3637" w:author="Sun, Horace (CH01)" w:date="2017-03-29T16:14:00Z">
          <w:r w:rsidDel="0016642E">
            <w:rPr>
              <w:noProof/>
            </w:rPr>
            <w:delText>auto lo</w:delText>
          </w:r>
        </w:del>
      </w:moveFrom>
    </w:p>
    <w:p w14:paraId="5A7616E2" w14:textId="4CEF2B33" w:rsidR="00700623" w:rsidDel="00116992" w:rsidRDefault="00700623">
      <w:pPr>
        <w:rPr>
          <w:del w:id="3638" w:author="Zhang, Lifen" w:date="2017-04-14T13:56:00Z"/>
          <w:noProof/>
        </w:rPr>
        <w:pPrChange w:id="3639" w:author="Zhang, Lifen" w:date="2017-04-14T13:56:00Z">
          <w:pPr>
            <w:pStyle w:val="ListParagraph"/>
          </w:pPr>
        </w:pPrChange>
      </w:pPr>
      <w:moveFrom w:id="3640" w:author="Horace Sun" w:date="2017-03-29T14:19:00Z">
        <w:r w:rsidDel="00500E6C">
          <w:rPr>
            <w:noProof/>
          </w:rPr>
          <w:t>iface lo inet loopback</w:t>
        </w:r>
      </w:moveFrom>
    </w:p>
    <w:moveFromRangeEnd w:id="3621"/>
    <w:p w14:paraId="5E071E37" w14:textId="0E59186D" w:rsidR="00D35328" w:rsidDel="00116992" w:rsidRDefault="00D35328">
      <w:pPr>
        <w:pStyle w:val="ListParagraph"/>
        <w:rPr>
          <w:ins w:id="3641" w:author="Zhao, Helen" w:date="2017-04-12T16:03:00Z"/>
          <w:del w:id="3642" w:author="Zhang, Lifen" w:date="2017-04-14T13:56:00Z"/>
          <w:b/>
          <w:noProof/>
          <w:color w:val="FF0000"/>
        </w:rPr>
      </w:pPr>
    </w:p>
    <w:p w14:paraId="521F1B44" w14:textId="7FA9910D" w:rsidR="00D35328" w:rsidDel="00116992" w:rsidRDefault="00D35328">
      <w:pPr>
        <w:pStyle w:val="ListParagraph"/>
        <w:rPr>
          <w:ins w:id="3643" w:author="Zhao, Helen" w:date="2017-04-12T16:03:00Z"/>
          <w:del w:id="3644" w:author="Zhang, Lifen" w:date="2017-04-14T13:56:00Z"/>
          <w:b/>
          <w:noProof/>
          <w:color w:val="FF0000"/>
        </w:rPr>
      </w:pPr>
    </w:p>
    <w:p w14:paraId="0E65E024" w14:textId="272E9417" w:rsidR="00D35328" w:rsidDel="00116992" w:rsidRDefault="00D35328">
      <w:pPr>
        <w:pStyle w:val="ListParagraph"/>
        <w:rPr>
          <w:ins w:id="3645" w:author="Zhao, Helen" w:date="2017-04-12T16:03:00Z"/>
          <w:del w:id="3646" w:author="Zhang, Lifen" w:date="2017-04-14T13:56:00Z"/>
          <w:b/>
          <w:noProof/>
          <w:color w:val="FF0000"/>
        </w:rPr>
      </w:pPr>
    </w:p>
    <w:p w14:paraId="75546FC9" w14:textId="77777777" w:rsidR="00D35328" w:rsidRDefault="00D35328">
      <w:pPr>
        <w:rPr>
          <w:ins w:id="3647" w:author="Zhao, Helen" w:date="2017-04-12T16:03:00Z"/>
          <w:b/>
          <w:noProof/>
          <w:color w:val="FF0000"/>
        </w:rPr>
        <w:pPrChange w:id="3648" w:author="Zhang, Lifen" w:date="2017-04-14T13:56:00Z">
          <w:pPr>
            <w:pStyle w:val="ListParagraph"/>
          </w:pPr>
        </w:pPrChange>
      </w:pPr>
    </w:p>
    <w:p w14:paraId="43516064" w14:textId="0B5C0FF1" w:rsidR="00D35328" w:rsidDel="00116992" w:rsidRDefault="00D35328">
      <w:pPr>
        <w:pStyle w:val="ListParagraph"/>
        <w:rPr>
          <w:ins w:id="3649" w:author="Zhao, Helen" w:date="2017-04-12T16:03:00Z"/>
          <w:del w:id="3650" w:author="Zhang, Lifen" w:date="2017-04-14T13:57:00Z"/>
          <w:b/>
          <w:noProof/>
          <w:color w:val="FF0000"/>
        </w:rPr>
      </w:pPr>
    </w:p>
    <w:p w14:paraId="7F58BE08" w14:textId="0CCDF7C5" w:rsidR="00700623" w:rsidDel="008D4D3D" w:rsidRDefault="00FB5835">
      <w:pPr>
        <w:rPr>
          <w:del w:id="3651" w:author="Horace Sun" w:date="2017-03-29T15:26:00Z"/>
          <w:noProof/>
        </w:rPr>
        <w:pPrChange w:id="3652" w:author="Zhang, Lifen" w:date="2017-04-14T13:56:00Z">
          <w:pPr>
            <w:pStyle w:val="ListParagraph"/>
          </w:pPr>
        </w:pPrChange>
      </w:pPr>
      <w:ins w:id="3653" w:author="Zhang, Lifen" w:date="2017-03-29T18:04:00Z">
        <w:r w:rsidRPr="001B3E3A">
          <w:rPr>
            <w:noProof/>
          </w:rPr>
          <mc:AlternateContent>
            <mc:Choice Requires="wps">
              <w:drawing>
                <wp:anchor distT="45720" distB="45720" distL="114300" distR="114300" simplePos="0" relativeHeight="251675648" behindDoc="0" locked="0" layoutInCell="1" allowOverlap="1" wp14:anchorId="421E3D4F" wp14:editId="66D4C37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242570</wp:posOffset>
                  </wp:positionV>
                  <wp:extent cx="4831080" cy="4000500"/>
                  <wp:effectExtent l="0" t="0" r="26670" b="19050"/>
                  <wp:wrapTopAndBottom/>
                  <wp:docPr id="5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831080" cy="4000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A249BC" w14:textId="77777777" w:rsidR="00503F51" w:rsidRPr="004040FA" w:rsidRDefault="00503F51">
                              <w:pPr>
                                <w:shd w:val="clear" w:color="auto" w:fill="E7E6E6" w:themeFill="background2"/>
                                <w:rPr>
                                  <w:ins w:id="3654" w:author="Zhang, Lifen" w:date="2017-03-29T17:59:00Z"/>
                                  <w:noProof/>
                                  <w:sz w:val="20"/>
                                  <w:szCs w:val="20"/>
                                  <w:rPrChange w:id="3655" w:author="Zhang, Lifen" w:date="2017-03-29T17:59:00Z">
                                    <w:rPr>
                                      <w:ins w:id="3656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657" w:author="Zhang, Lifen" w:date="2017-03-29T17:59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3658" w:author="Zhang, Lifen" w:date="2017-03-29T17:59:00Z">
                                <w:r w:rsidRPr="004040FA">
                                  <w:rPr>
                                    <w:noProof/>
                                    <w:sz w:val="20"/>
                                    <w:szCs w:val="20"/>
                                    <w:rPrChange w:id="3659" w:author="Zhang, Lifen" w:date="2017-03-29T17:59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source /etc/network/interfaces.d/*</w:t>
                                </w:r>
                              </w:ins>
                            </w:p>
                            <w:p w14:paraId="75F379D3" w14:textId="77777777" w:rsidR="00503F51" w:rsidRPr="004040FA" w:rsidRDefault="00503F51">
                              <w:pPr>
                                <w:shd w:val="clear" w:color="auto" w:fill="E7E6E6" w:themeFill="background2"/>
                                <w:rPr>
                                  <w:ins w:id="3660" w:author="Zhang, Lifen" w:date="2017-03-29T17:59:00Z"/>
                                  <w:noProof/>
                                  <w:sz w:val="20"/>
                                  <w:szCs w:val="20"/>
                                  <w:rPrChange w:id="3661" w:author="Zhang, Lifen" w:date="2017-03-29T17:59:00Z">
                                    <w:rPr>
                                      <w:ins w:id="3662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663" w:author="Zhang, Lifen" w:date="2017-03-29T17:59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3664" w:author="Zhang, Lifen" w:date="2017-03-29T17:59:00Z">
                                <w:r w:rsidRPr="004040FA">
                                  <w:rPr>
                                    <w:noProof/>
                                    <w:sz w:val="20"/>
                                    <w:szCs w:val="20"/>
                                    <w:rPrChange w:id="3665" w:author="Zhang, Lifen" w:date="2017-03-29T17:59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# The loopback network interface</w:t>
                                </w:r>
                              </w:ins>
                            </w:p>
                            <w:p w14:paraId="18958D44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3666" w:author="Zhang, Lifen" w:date="2017-03-29T17:59:00Z"/>
                                  <w:noProof/>
                                  <w:sz w:val="20"/>
                                  <w:szCs w:val="20"/>
                                  <w:rPrChange w:id="3667" w:author="Zhang, Lifen" w:date="2017-03-29T18:02:00Z">
                                    <w:rPr>
                                      <w:ins w:id="3668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669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3670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3671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auto lo</w:t>
                                </w:r>
                              </w:ins>
                            </w:p>
                            <w:p w14:paraId="3C5915B0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3672" w:author="Zhang, Lifen" w:date="2017-03-29T17:59:00Z"/>
                                  <w:noProof/>
                                  <w:sz w:val="20"/>
                                  <w:szCs w:val="20"/>
                                  <w:rPrChange w:id="3673" w:author="Zhang, Lifen" w:date="2017-03-29T18:02:00Z">
                                    <w:rPr>
                                      <w:ins w:id="3674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675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3676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3677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iface lo inet loopback</w:t>
                                </w:r>
                              </w:ins>
                            </w:p>
                            <w:p w14:paraId="40A1CC51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3678" w:author="Zhang, Lifen" w:date="2017-03-29T17:59:00Z"/>
                                  <w:noProof/>
                                  <w:sz w:val="20"/>
                                  <w:szCs w:val="20"/>
                                  <w:rPrChange w:id="3679" w:author="Zhang, Lifen" w:date="2017-03-29T18:02:00Z">
                                    <w:rPr>
                                      <w:ins w:id="3680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681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3682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3683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# The primary network interface</w:t>
                                </w:r>
                              </w:ins>
                            </w:p>
                            <w:p w14:paraId="43EC178E" w14:textId="4A8F66E4" w:rsidR="00503F51" w:rsidRPr="00FB5835" w:rsidRDefault="00503F51">
                              <w:pPr>
                                <w:shd w:val="clear" w:color="auto" w:fill="E7E6E6" w:themeFill="background2"/>
                                <w:rPr>
                                  <w:ins w:id="3684" w:author="Zhang, Lifen" w:date="2017-03-29T18:06:00Z"/>
                                  <w:noProof/>
                                  <w:sz w:val="20"/>
                                  <w:szCs w:val="20"/>
                                  <w:rPrChange w:id="3685" w:author="Zhang, Lifen" w:date="2017-03-29T18:07:00Z">
                                    <w:rPr>
                                      <w:ins w:id="3686" w:author="Zhang, Lifen" w:date="2017-03-29T18:06:00Z"/>
                                      <w:noProof/>
                                    </w:rPr>
                                  </w:rPrChange>
                                </w:rPr>
                                <w:pPrChange w:id="3687" w:author="Zhang, Lifen" w:date="2017-03-29T18:07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688" w:author="Zhang, Lifen" w:date="2017-03-29T18:06:00Z"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689" w:author="Zhang, Lifen" w:date="2017-03-29T18:07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auto eth0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690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 xml:space="preserve">                            </w:t>
                                </w:r>
                              </w:ins>
                            </w:p>
                            <w:p w14:paraId="53507169" w14:textId="77777777" w:rsidR="00503F51" w:rsidRPr="00FB5835" w:rsidRDefault="00503F51">
                              <w:pPr>
                                <w:shd w:val="clear" w:color="auto" w:fill="E7E6E6" w:themeFill="background2"/>
                                <w:rPr>
                                  <w:ins w:id="3691" w:author="Zhang, Lifen" w:date="2017-03-29T18:06:00Z"/>
                                  <w:noProof/>
                                  <w:sz w:val="20"/>
                                  <w:szCs w:val="20"/>
                                  <w:rPrChange w:id="3692" w:author="Zhang, Lifen" w:date="2017-03-29T18:07:00Z">
                                    <w:rPr>
                                      <w:ins w:id="3693" w:author="Zhang, Lifen" w:date="2017-03-29T18:06:00Z"/>
                                      <w:noProof/>
                                    </w:rPr>
                                  </w:rPrChange>
                                </w:rPr>
                                <w:pPrChange w:id="3694" w:author="Zhang, Lifen" w:date="2017-03-29T18:07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695" w:author="Zhang, Lifen" w:date="2017-03-29T18:06:00Z"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696" w:author="Zhang, Lifen" w:date="2017-03-29T18:07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iface eth0 inet static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697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 xml:space="preserve">         #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698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指明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699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eth0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00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采用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01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ipv4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02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地址，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03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inet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04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表示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05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ipv4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06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地址，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07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inet6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08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表示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09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ipv6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10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地址；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11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 xml:space="preserve"> static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12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表示静态，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13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dhcp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14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表示动态</w:t>
                                </w:r>
                              </w:ins>
                            </w:p>
                            <w:p w14:paraId="501BA648" w14:textId="77777777" w:rsidR="00503F51" w:rsidRPr="00FB5835" w:rsidRDefault="00503F51">
                              <w:pPr>
                                <w:shd w:val="clear" w:color="auto" w:fill="E7E6E6" w:themeFill="background2"/>
                                <w:rPr>
                                  <w:ins w:id="3715" w:author="Zhang, Lifen" w:date="2017-03-29T18:06:00Z"/>
                                  <w:noProof/>
                                  <w:sz w:val="20"/>
                                  <w:szCs w:val="20"/>
                                  <w:rPrChange w:id="3716" w:author="Zhang, Lifen" w:date="2017-03-29T18:07:00Z">
                                    <w:rPr>
                                      <w:ins w:id="3717" w:author="Zhang, Lifen" w:date="2017-03-29T18:06:00Z"/>
                                      <w:noProof/>
                                    </w:rPr>
                                  </w:rPrChange>
                                </w:rPr>
                                <w:pPrChange w:id="3718" w:author="Zhang, Lifen" w:date="2017-03-29T18:07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719" w:author="Zhang, Lifen" w:date="2017-03-29T18:06:00Z"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20" w:author="Zhang, Lifen" w:date="2017-03-29T18:07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address 172.22.112.13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21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 xml:space="preserve">        #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22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静态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23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ip</w:t>
                                </w:r>
                              </w:ins>
                            </w:p>
                            <w:p w14:paraId="4FC6E987" w14:textId="77777777" w:rsidR="00503F51" w:rsidRPr="00FB5835" w:rsidRDefault="00503F51">
                              <w:pPr>
                                <w:shd w:val="clear" w:color="auto" w:fill="E7E6E6" w:themeFill="background2"/>
                                <w:rPr>
                                  <w:ins w:id="3724" w:author="Zhang, Lifen" w:date="2017-03-29T18:06:00Z"/>
                                  <w:noProof/>
                                  <w:sz w:val="20"/>
                                  <w:szCs w:val="20"/>
                                  <w:rPrChange w:id="3725" w:author="Zhang, Lifen" w:date="2017-03-29T18:07:00Z">
                                    <w:rPr>
                                      <w:ins w:id="3726" w:author="Zhang, Lifen" w:date="2017-03-29T18:06:00Z"/>
                                      <w:noProof/>
                                    </w:rPr>
                                  </w:rPrChange>
                                </w:rPr>
                                <w:pPrChange w:id="3727" w:author="Zhang, Lifen" w:date="2017-03-29T18:07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728" w:author="Zhang, Lifen" w:date="2017-03-29T18:06:00Z"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29" w:author="Zhang, Lifen" w:date="2017-03-29T18:07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netmask 255.255.255.128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30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 xml:space="preserve">   #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31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子网掩码</w:t>
                                </w:r>
                              </w:ins>
                            </w:p>
                            <w:p w14:paraId="1CF9C3ED" w14:textId="77777777" w:rsidR="00503F51" w:rsidRPr="00FB5835" w:rsidRDefault="00503F51">
                              <w:pPr>
                                <w:shd w:val="clear" w:color="auto" w:fill="E7E6E6" w:themeFill="background2"/>
                                <w:rPr>
                                  <w:ins w:id="3732" w:author="Zhang, Lifen" w:date="2017-03-29T18:06:00Z"/>
                                  <w:noProof/>
                                  <w:sz w:val="20"/>
                                  <w:szCs w:val="20"/>
                                  <w:rPrChange w:id="3733" w:author="Zhang, Lifen" w:date="2017-03-29T18:07:00Z">
                                    <w:rPr>
                                      <w:ins w:id="3734" w:author="Zhang, Lifen" w:date="2017-03-29T18:06:00Z"/>
                                      <w:noProof/>
                                    </w:rPr>
                                  </w:rPrChange>
                                </w:rPr>
                                <w:pPrChange w:id="3735" w:author="Zhang, Lifen" w:date="2017-03-29T18:07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736" w:author="Zhang, Lifen" w:date="2017-03-29T18:06:00Z"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37" w:author="Zhang, Lifen" w:date="2017-03-29T18:07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gateway 172.22.112.1</w:t>
                                </w:r>
                                <w:r w:rsidRPr="00FB5835">
                                  <w:rPr>
                                    <w:noProof/>
                                    <w:sz w:val="20"/>
                                    <w:szCs w:val="20"/>
                                    <w:rPrChange w:id="3738" w:author="Zhang, Lifen" w:date="2017-03-29T18:07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 xml:space="preserve">         #</w:t>
                                </w:r>
                                <w:r w:rsidRPr="00FB5835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3739" w:author="Zhang, Lifen" w:date="2017-03-29T18:07:00Z">
                                      <w:rPr>
                                        <w:rFonts w:hint="eastAsia"/>
                                        <w:noProof/>
                                      </w:rPr>
                                    </w:rPrChange>
                                  </w:rPr>
                                  <w:t>网关地址</w:t>
                                </w:r>
                              </w:ins>
                            </w:p>
                            <w:p w14:paraId="35BE825B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3740" w:author="Zhang, Lifen" w:date="2017-03-29T17:59:00Z"/>
                                  <w:noProof/>
                                  <w:sz w:val="20"/>
                                  <w:szCs w:val="20"/>
                                  <w:rPrChange w:id="3741" w:author="Zhang, Lifen" w:date="2017-03-29T18:02:00Z">
                                    <w:rPr>
                                      <w:ins w:id="3742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743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3744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3745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auto eth1</w:t>
                                </w:r>
                              </w:ins>
                            </w:p>
                            <w:p w14:paraId="689B9DF2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3746" w:author="Zhang, Lifen" w:date="2017-03-29T17:59:00Z"/>
                                  <w:noProof/>
                                  <w:sz w:val="20"/>
                                  <w:szCs w:val="20"/>
                                  <w:rPrChange w:id="3747" w:author="Zhang, Lifen" w:date="2017-03-29T18:02:00Z">
                                    <w:rPr>
                                      <w:ins w:id="3748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749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3750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3751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iface eth1 inet static</w:t>
                                </w:r>
                              </w:ins>
                            </w:p>
                            <w:p w14:paraId="3507324B" w14:textId="77777777" w:rsidR="00503F51" w:rsidRPr="005439D8" w:rsidRDefault="00503F51">
                              <w:pPr>
                                <w:shd w:val="clear" w:color="auto" w:fill="E7E6E6" w:themeFill="background2"/>
                                <w:rPr>
                                  <w:ins w:id="3752" w:author="Zhang, Lifen" w:date="2017-03-29T17:59:00Z"/>
                                  <w:noProof/>
                                  <w:sz w:val="20"/>
                                  <w:szCs w:val="20"/>
                                  <w:rPrChange w:id="3753" w:author="Zhang, Lifen" w:date="2017-03-29T18:02:00Z">
                                    <w:rPr>
                                      <w:ins w:id="3754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755" w:author="Zhang, Lifen" w:date="2017-03-29T18:02:00Z">
                                  <w:pPr>
                                    <w:pStyle w:val="ListParagraph"/>
                                    <w:shd w:val="clear" w:color="auto" w:fill="E7E6E6" w:themeFill="background2"/>
                                  </w:pPr>
                                </w:pPrChange>
                              </w:pPr>
                              <w:ins w:id="3756" w:author="Zhang, Lifen" w:date="2017-03-29T17:59:00Z">
                                <w:r w:rsidRPr="005439D8">
                                  <w:rPr>
                                    <w:noProof/>
                                    <w:sz w:val="20"/>
                                    <w:szCs w:val="20"/>
                                    <w:rPrChange w:id="3757" w:author="Zhang, Lifen" w:date="2017-03-29T18:02:00Z">
                                      <w:rPr>
                                        <w:noProof/>
                                      </w:rPr>
                                    </w:rPrChange>
                                  </w:rPr>
                                  <w:t>address 172.16.7.1</w:t>
                                </w:r>
                              </w:ins>
                            </w:p>
                            <w:p w14:paraId="702137DE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3758" w:author="Zhang, Lifen" w:date="2017-03-29T17:59:00Z"/>
                                  <w:noProof/>
                                  <w:sz w:val="20"/>
                                  <w:szCs w:val="20"/>
                                  <w:rPrChange w:id="3759" w:author="Horace Sun" w:date="2017-03-29T14:19:00Z">
                                    <w:rPr>
                                      <w:del w:id="3760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761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762" w:author="Zhang, Lifen" w:date="2017-03-29T17:59:00Z">
                                <w:r w:rsidRPr="004040FA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>netmask 255.255.248.0</w:t>
                                </w:r>
                              </w:ins>
                              <w:ins w:id="3763" w:author="Horace Sun" w:date="2017-03-29T14:19:00Z">
                                <w:del w:id="3764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3765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ins>
                            </w:p>
                            <w:p w14:paraId="45692A92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3766" w:author="Zhang, Lifen" w:date="2017-03-29T17:59:00Z"/>
                                  <w:noProof/>
                                  <w:sz w:val="20"/>
                                  <w:szCs w:val="20"/>
                                  <w:rPrChange w:id="3767" w:author="Horace Sun" w:date="2017-03-29T14:19:00Z">
                                    <w:rPr>
                                      <w:del w:id="3768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769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770" w:author="Horace Sun" w:date="2017-03-29T14:19:00Z">
                                <w:del w:id="3771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3772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ins>
                            </w:p>
                            <w:p w14:paraId="6E9304AB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3773" w:author="Zhang, Lifen" w:date="2017-03-29T17:59:00Z"/>
                                  <w:noProof/>
                                  <w:sz w:val="20"/>
                                  <w:szCs w:val="20"/>
                                  <w:rPrChange w:id="3774" w:author="Horace Sun" w:date="2017-03-29T14:19:00Z">
                                    <w:rPr>
                                      <w:del w:id="3775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776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192707F7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3777" w:author="Zhang, Lifen" w:date="2017-03-29T17:59:00Z"/>
                                  <w:noProof/>
                                  <w:sz w:val="20"/>
                                  <w:szCs w:val="20"/>
                                  <w:rPrChange w:id="3778" w:author="Horace Sun" w:date="2017-03-29T14:19:00Z">
                                    <w:rPr>
                                      <w:del w:id="3779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780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781" w:author="Horace Sun" w:date="2017-03-29T14:19:00Z">
                                <w:del w:id="3782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3783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ins>
                            </w:p>
                            <w:p w14:paraId="09693B51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3784" w:author="Zhang, Lifen" w:date="2017-03-29T17:59:00Z"/>
                                  <w:noProof/>
                                  <w:sz w:val="20"/>
                                  <w:szCs w:val="20"/>
                                  <w:rPrChange w:id="3785" w:author="Horace Sun" w:date="2017-03-29T14:19:00Z">
                                    <w:rPr>
                                      <w:del w:id="3786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3787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788" w:author="Horace Sun" w:date="2017-03-29T14:19:00Z">
                                <w:del w:id="3789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3790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ins>
                            </w:p>
                            <w:p w14:paraId="251548D3" w14:textId="77777777" w:rsidR="00503F51" w:rsidRPr="00561444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  <w:rPrChange w:id="3791" w:author="Horace Sun" w:date="2017-03-29T14:19:00Z">
                                    <w:rPr>
                                      <w:noProof/>
                                    </w:rPr>
                                  </w:rPrChange>
                                </w:rPr>
                                <w:pPrChange w:id="3792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3793" w:author="Horace Sun" w:date="2017-03-29T14:19:00Z">
                                <w:del w:id="3794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3795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ins>
                            </w:p>
                            <w:p w14:paraId="3C979B8C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796" w:author="Sun, Horace (CH01)" w:date="2017-03-28T18:22:00Z"/>
                                  <w:del w:id="3797" w:author="Horace Sun" w:date="2017-03-29T14:12:00Z"/>
                                  <w:sz w:val="20"/>
                                  <w:szCs w:val="20"/>
                                  <w:rPrChange w:id="3798" w:author="Horace Sun" w:date="2017-03-29T14:19:00Z">
                                    <w:rPr>
                                      <w:ins w:id="3799" w:author="Sun, Horace (CH01)" w:date="2017-03-28T18:22:00Z"/>
                                      <w:del w:id="3800" w:author="Horace Sun" w:date="2017-03-29T14:12:00Z"/>
                                    </w:rPr>
                                  </w:rPrChange>
                                </w:rPr>
                                <w:pPrChange w:id="3801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3802" w:author="Sun, Horace (CH01)" w:date="2017-03-28T18:22:00Z">
                                <w:del w:id="3803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3804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1F371BFC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805" w:author="Sun, Horace (CH01)" w:date="2017-03-28T18:22:00Z"/>
                                  <w:del w:id="3806" w:author="Horace Sun" w:date="2017-03-29T14:12:00Z"/>
                                  <w:sz w:val="20"/>
                                  <w:szCs w:val="20"/>
                                  <w:rPrChange w:id="3807" w:author="Horace Sun" w:date="2017-03-29T14:19:00Z">
                                    <w:rPr>
                                      <w:ins w:id="3808" w:author="Sun, Horace (CH01)" w:date="2017-03-28T18:22:00Z"/>
                                      <w:del w:id="3809" w:author="Horace Sun" w:date="2017-03-29T14:12:00Z"/>
                                    </w:rPr>
                                  </w:rPrChange>
                                </w:rPr>
                                <w:pPrChange w:id="3810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3811" w:author="Sun, Horace (CH01)" w:date="2017-03-28T18:22:00Z">
                                <w:del w:id="3812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3813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20394906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814" w:author="Sun, Horace (CH01)" w:date="2017-03-28T18:22:00Z"/>
                                  <w:del w:id="3815" w:author="Horace Sun" w:date="2017-03-29T14:12:00Z"/>
                                  <w:sz w:val="20"/>
                                  <w:szCs w:val="20"/>
                                  <w:rPrChange w:id="3816" w:author="Horace Sun" w:date="2017-03-29T14:19:00Z">
                                    <w:rPr>
                                      <w:ins w:id="3817" w:author="Sun, Horace (CH01)" w:date="2017-03-28T18:22:00Z"/>
                                      <w:del w:id="3818" w:author="Horace Sun" w:date="2017-03-29T14:12:00Z"/>
                                    </w:rPr>
                                  </w:rPrChange>
                                </w:rPr>
                                <w:pPrChange w:id="3819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3820" w:author="Sun, Horace (CH01)" w:date="2017-03-28T18:22:00Z">
                                <w:del w:id="3821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3822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50B320AE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823" w:author="Sun, Horace (CH01)" w:date="2017-03-28T18:22:00Z"/>
                                  <w:del w:id="3824" w:author="Horace Sun" w:date="2017-03-29T14:12:00Z"/>
                                  <w:sz w:val="20"/>
                                  <w:szCs w:val="20"/>
                                  <w:rPrChange w:id="3825" w:author="Horace Sun" w:date="2017-03-29T14:19:00Z">
                                    <w:rPr>
                                      <w:ins w:id="3826" w:author="Sun, Horace (CH01)" w:date="2017-03-28T18:22:00Z"/>
                                      <w:del w:id="3827" w:author="Horace Sun" w:date="2017-03-29T14:12:00Z"/>
                                    </w:rPr>
                                  </w:rPrChange>
                                </w:rPr>
                                <w:pPrChange w:id="3828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3829" w:author="Sun, Horace (CH01)" w:date="2017-03-28T18:22:00Z">
                                <w:del w:id="3830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3831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02F98137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3832" w:author="Sun, Horace (CH01)" w:date="2017-03-28T18:23:00Z"/>
                                  <w:del w:id="3833" w:author="Horace Sun" w:date="2017-03-29T14:12:00Z"/>
                                  <w:sz w:val="20"/>
                                  <w:szCs w:val="20"/>
                                  <w:rPrChange w:id="3834" w:author="Horace Sun" w:date="2017-03-29T14:19:00Z">
                                    <w:rPr>
                                      <w:ins w:id="3835" w:author="Sun, Horace (CH01)" w:date="2017-03-28T18:23:00Z"/>
                                      <w:del w:id="3836" w:author="Horace Sun" w:date="2017-03-29T14:12:00Z"/>
                                    </w:rPr>
                                  </w:rPrChange>
                                </w:rPr>
                                <w:pPrChange w:id="3837" w:author="Horace Sun" w:date="2017-03-29T14:20:00Z">
                                  <w:pPr/>
                                </w:pPrChange>
                              </w:pPr>
                              <w:ins w:id="3838" w:author="Sun, Horace (CH01)" w:date="2017-03-28T18:22:00Z">
                                <w:del w:id="3839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3840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38DED1D4" w14:textId="77777777" w:rsidR="00503F51" w:rsidRPr="00561444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szCs w:val="20"/>
                                  <w:rPrChange w:id="3841" w:author="Horace Sun" w:date="2017-03-29T14:19:00Z">
                                    <w:rPr/>
                                  </w:rPrChange>
                                </w:rPr>
                                <w:pPrChange w:id="3842" w:author="Horace Sun" w:date="2017-03-29T14:20:00Z">
                                  <w:pPr/>
                                </w:pPrChange>
                              </w:pPr>
                              <w:ins w:id="3843" w:author="Sun, Horace (CH01)" w:date="2017-03-28T18:22:00Z">
                                <w:del w:id="3844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3845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21E3D4F" id="_x0000_s1032" type="#_x0000_t202" style="position:absolute;margin-left:0;margin-top:19.1pt;width:380.4pt;height:31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">
                  <v:textbox>
                    <w:txbxContent>
                      <w:p w14:paraId="1DA249BC" w14:textId="77777777" w:rsidR="00503F51" w:rsidRPr="004040FA" w:rsidRDefault="00503F51">
                        <w:pPr>
                          <w:shd w:val="clear" w:color="auto" w:fill="E7E6E6" w:themeFill="background2"/>
                          <w:rPr>
                            <w:ins w:id="3846" w:author="Zhang, Lifen" w:date="2017-03-29T17:59:00Z"/>
                            <w:noProof/>
                            <w:sz w:val="20"/>
                            <w:szCs w:val="20"/>
                            <w:rPrChange w:id="3847" w:author="Zhang, Lifen" w:date="2017-03-29T17:59:00Z">
                              <w:rPr>
                                <w:ins w:id="3848" w:author="Zhang, Lifen" w:date="2017-03-29T17:59:00Z"/>
                                <w:noProof/>
                              </w:rPr>
                            </w:rPrChange>
                          </w:rPr>
                          <w:pPrChange w:id="3849" w:author="Zhang, Lifen" w:date="2017-03-29T17:59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850" w:author="Zhang, Lifen" w:date="2017-03-29T17:59:00Z">
                          <w:r w:rsidRPr="004040FA">
                            <w:rPr>
                              <w:noProof/>
                              <w:sz w:val="20"/>
                              <w:szCs w:val="20"/>
                              <w:rPrChange w:id="3851" w:author="Zhang, Lifen" w:date="2017-03-29T17:59:00Z">
                                <w:rPr>
                                  <w:noProof/>
                                </w:rPr>
                              </w:rPrChange>
                            </w:rPr>
                            <w:t>source /etc/network/interfaces.d/*</w:t>
                          </w:r>
                        </w:ins>
                      </w:p>
                      <w:p w14:paraId="75F379D3" w14:textId="77777777" w:rsidR="00503F51" w:rsidRPr="004040FA" w:rsidRDefault="00503F51">
                        <w:pPr>
                          <w:shd w:val="clear" w:color="auto" w:fill="E7E6E6" w:themeFill="background2"/>
                          <w:rPr>
                            <w:ins w:id="3852" w:author="Zhang, Lifen" w:date="2017-03-29T17:59:00Z"/>
                            <w:noProof/>
                            <w:sz w:val="20"/>
                            <w:szCs w:val="20"/>
                            <w:rPrChange w:id="3853" w:author="Zhang, Lifen" w:date="2017-03-29T17:59:00Z">
                              <w:rPr>
                                <w:ins w:id="3854" w:author="Zhang, Lifen" w:date="2017-03-29T17:59:00Z"/>
                                <w:noProof/>
                              </w:rPr>
                            </w:rPrChange>
                          </w:rPr>
                          <w:pPrChange w:id="3855" w:author="Zhang, Lifen" w:date="2017-03-29T17:59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856" w:author="Zhang, Lifen" w:date="2017-03-29T17:59:00Z">
                          <w:r w:rsidRPr="004040FA">
                            <w:rPr>
                              <w:noProof/>
                              <w:sz w:val="20"/>
                              <w:szCs w:val="20"/>
                              <w:rPrChange w:id="3857" w:author="Zhang, Lifen" w:date="2017-03-29T17:59:00Z">
                                <w:rPr>
                                  <w:noProof/>
                                </w:rPr>
                              </w:rPrChange>
                            </w:rPr>
                            <w:t># The loopback network interface</w:t>
                          </w:r>
                        </w:ins>
                      </w:p>
                      <w:p w14:paraId="18958D44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858" w:author="Zhang, Lifen" w:date="2017-03-29T17:59:00Z"/>
                            <w:noProof/>
                            <w:sz w:val="20"/>
                            <w:szCs w:val="20"/>
                            <w:rPrChange w:id="3859" w:author="Zhang, Lifen" w:date="2017-03-29T18:02:00Z">
                              <w:rPr>
                                <w:ins w:id="3860" w:author="Zhang, Lifen" w:date="2017-03-29T17:59:00Z"/>
                                <w:noProof/>
                              </w:rPr>
                            </w:rPrChange>
                          </w:rPr>
                          <w:pPrChange w:id="3861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862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863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auto lo</w:t>
                          </w:r>
                        </w:ins>
                      </w:p>
                      <w:p w14:paraId="3C5915B0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864" w:author="Zhang, Lifen" w:date="2017-03-29T17:59:00Z"/>
                            <w:noProof/>
                            <w:sz w:val="20"/>
                            <w:szCs w:val="20"/>
                            <w:rPrChange w:id="3865" w:author="Zhang, Lifen" w:date="2017-03-29T18:02:00Z">
                              <w:rPr>
                                <w:ins w:id="3866" w:author="Zhang, Lifen" w:date="2017-03-29T17:59:00Z"/>
                                <w:noProof/>
                              </w:rPr>
                            </w:rPrChange>
                          </w:rPr>
                          <w:pPrChange w:id="3867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868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869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iface lo inet loopback</w:t>
                          </w:r>
                        </w:ins>
                      </w:p>
                      <w:p w14:paraId="40A1CC51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870" w:author="Zhang, Lifen" w:date="2017-03-29T17:59:00Z"/>
                            <w:noProof/>
                            <w:sz w:val="20"/>
                            <w:szCs w:val="20"/>
                            <w:rPrChange w:id="3871" w:author="Zhang, Lifen" w:date="2017-03-29T18:02:00Z">
                              <w:rPr>
                                <w:ins w:id="3872" w:author="Zhang, Lifen" w:date="2017-03-29T17:59:00Z"/>
                                <w:noProof/>
                              </w:rPr>
                            </w:rPrChange>
                          </w:rPr>
                          <w:pPrChange w:id="3873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874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875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# The primary network interface</w:t>
                          </w:r>
                        </w:ins>
                      </w:p>
                      <w:p w14:paraId="43EC178E" w14:textId="4A8F66E4" w:rsidR="00503F51" w:rsidRPr="00FB5835" w:rsidRDefault="00503F51">
                        <w:pPr>
                          <w:shd w:val="clear" w:color="auto" w:fill="E7E6E6" w:themeFill="background2"/>
                          <w:rPr>
                            <w:ins w:id="3876" w:author="Zhang, Lifen" w:date="2017-03-29T18:06:00Z"/>
                            <w:noProof/>
                            <w:sz w:val="20"/>
                            <w:szCs w:val="20"/>
                            <w:rPrChange w:id="3877" w:author="Zhang, Lifen" w:date="2017-03-29T18:07:00Z">
                              <w:rPr>
                                <w:ins w:id="3878" w:author="Zhang, Lifen" w:date="2017-03-29T18:06:00Z"/>
                                <w:noProof/>
                              </w:rPr>
                            </w:rPrChange>
                          </w:rPr>
                          <w:pPrChange w:id="3879" w:author="Zhang, Lifen" w:date="2017-03-29T18:07:00Z">
                            <w:pPr>
                              <w:pStyle w:val="ListParagraph"/>
                            </w:pPr>
                          </w:pPrChange>
                        </w:pPr>
                        <w:ins w:id="3880" w:author="Zhang, Lifen" w:date="2017-03-29T18:06:00Z"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881" w:author="Zhang, Lifen" w:date="2017-03-29T18:07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auto eth0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882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 xml:space="preserve">                            </w:t>
                          </w:r>
                        </w:ins>
                      </w:p>
                      <w:p w14:paraId="53507169" w14:textId="77777777" w:rsidR="00503F51" w:rsidRPr="00FB5835" w:rsidRDefault="00503F51">
                        <w:pPr>
                          <w:shd w:val="clear" w:color="auto" w:fill="E7E6E6" w:themeFill="background2"/>
                          <w:rPr>
                            <w:ins w:id="3883" w:author="Zhang, Lifen" w:date="2017-03-29T18:06:00Z"/>
                            <w:noProof/>
                            <w:sz w:val="20"/>
                            <w:szCs w:val="20"/>
                            <w:rPrChange w:id="3884" w:author="Zhang, Lifen" w:date="2017-03-29T18:07:00Z">
                              <w:rPr>
                                <w:ins w:id="3885" w:author="Zhang, Lifen" w:date="2017-03-29T18:06:00Z"/>
                                <w:noProof/>
                              </w:rPr>
                            </w:rPrChange>
                          </w:rPr>
                          <w:pPrChange w:id="3886" w:author="Zhang, Lifen" w:date="2017-03-29T18:07:00Z">
                            <w:pPr>
                              <w:pStyle w:val="ListParagraph"/>
                            </w:pPr>
                          </w:pPrChange>
                        </w:pPr>
                        <w:ins w:id="3887" w:author="Zhang, Lifen" w:date="2017-03-29T18:06:00Z"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888" w:author="Zhang, Lifen" w:date="2017-03-29T18:07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iface eth0 inet static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889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 xml:space="preserve">         #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890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指明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891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>eth0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892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采用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893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>ipv4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894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地址，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895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>inet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896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表示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897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>ipv4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898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地址，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899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>inet6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900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表示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01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>ipv6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902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地址；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03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 xml:space="preserve"> static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904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表示静态，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05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>dhcp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906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表示动态</w:t>
                          </w:r>
                        </w:ins>
                      </w:p>
                      <w:p w14:paraId="501BA648" w14:textId="77777777" w:rsidR="00503F51" w:rsidRPr="00FB5835" w:rsidRDefault="00503F51">
                        <w:pPr>
                          <w:shd w:val="clear" w:color="auto" w:fill="E7E6E6" w:themeFill="background2"/>
                          <w:rPr>
                            <w:ins w:id="3907" w:author="Zhang, Lifen" w:date="2017-03-29T18:06:00Z"/>
                            <w:noProof/>
                            <w:sz w:val="20"/>
                            <w:szCs w:val="20"/>
                            <w:rPrChange w:id="3908" w:author="Zhang, Lifen" w:date="2017-03-29T18:07:00Z">
                              <w:rPr>
                                <w:ins w:id="3909" w:author="Zhang, Lifen" w:date="2017-03-29T18:06:00Z"/>
                                <w:noProof/>
                              </w:rPr>
                            </w:rPrChange>
                          </w:rPr>
                          <w:pPrChange w:id="3910" w:author="Zhang, Lifen" w:date="2017-03-29T18:07:00Z">
                            <w:pPr>
                              <w:pStyle w:val="ListParagraph"/>
                            </w:pPr>
                          </w:pPrChange>
                        </w:pPr>
                        <w:ins w:id="3911" w:author="Zhang, Lifen" w:date="2017-03-29T18:06:00Z"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12" w:author="Zhang, Lifen" w:date="2017-03-29T18:07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address 172.22.112.13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13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 xml:space="preserve">        #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914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静态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15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>ip</w:t>
                          </w:r>
                        </w:ins>
                      </w:p>
                      <w:p w14:paraId="4FC6E987" w14:textId="77777777" w:rsidR="00503F51" w:rsidRPr="00FB5835" w:rsidRDefault="00503F51">
                        <w:pPr>
                          <w:shd w:val="clear" w:color="auto" w:fill="E7E6E6" w:themeFill="background2"/>
                          <w:rPr>
                            <w:ins w:id="3916" w:author="Zhang, Lifen" w:date="2017-03-29T18:06:00Z"/>
                            <w:noProof/>
                            <w:sz w:val="20"/>
                            <w:szCs w:val="20"/>
                            <w:rPrChange w:id="3917" w:author="Zhang, Lifen" w:date="2017-03-29T18:07:00Z">
                              <w:rPr>
                                <w:ins w:id="3918" w:author="Zhang, Lifen" w:date="2017-03-29T18:06:00Z"/>
                                <w:noProof/>
                              </w:rPr>
                            </w:rPrChange>
                          </w:rPr>
                          <w:pPrChange w:id="3919" w:author="Zhang, Lifen" w:date="2017-03-29T18:07:00Z">
                            <w:pPr>
                              <w:pStyle w:val="ListParagraph"/>
                            </w:pPr>
                          </w:pPrChange>
                        </w:pPr>
                        <w:ins w:id="3920" w:author="Zhang, Lifen" w:date="2017-03-29T18:06:00Z"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21" w:author="Zhang, Lifen" w:date="2017-03-29T18:07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netmask 255.255.255.128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22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 xml:space="preserve">   #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923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子网掩码</w:t>
                          </w:r>
                        </w:ins>
                      </w:p>
                      <w:p w14:paraId="1CF9C3ED" w14:textId="77777777" w:rsidR="00503F51" w:rsidRPr="00FB5835" w:rsidRDefault="00503F51">
                        <w:pPr>
                          <w:shd w:val="clear" w:color="auto" w:fill="E7E6E6" w:themeFill="background2"/>
                          <w:rPr>
                            <w:ins w:id="3924" w:author="Zhang, Lifen" w:date="2017-03-29T18:06:00Z"/>
                            <w:noProof/>
                            <w:sz w:val="20"/>
                            <w:szCs w:val="20"/>
                            <w:rPrChange w:id="3925" w:author="Zhang, Lifen" w:date="2017-03-29T18:07:00Z">
                              <w:rPr>
                                <w:ins w:id="3926" w:author="Zhang, Lifen" w:date="2017-03-29T18:06:00Z"/>
                                <w:noProof/>
                              </w:rPr>
                            </w:rPrChange>
                          </w:rPr>
                          <w:pPrChange w:id="3927" w:author="Zhang, Lifen" w:date="2017-03-29T18:07:00Z">
                            <w:pPr>
                              <w:pStyle w:val="ListParagraph"/>
                            </w:pPr>
                          </w:pPrChange>
                        </w:pPr>
                        <w:ins w:id="3928" w:author="Zhang, Lifen" w:date="2017-03-29T18:06:00Z"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29" w:author="Zhang, Lifen" w:date="2017-03-29T18:07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gateway 172.22.112.1</w:t>
                          </w:r>
                          <w:r w:rsidRPr="00FB5835">
                            <w:rPr>
                              <w:noProof/>
                              <w:sz w:val="20"/>
                              <w:szCs w:val="20"/>
                              <w:rPrChange w:id="3930" w:author="Zhang, Lifen" w:date="2017-03-29T18:07:00Z">
                                <w:rPr>
                                  <w:noProof/>
                                </w:rPr>
                              </w:rPrChange>
                            </w:rPr>
                            <w:t xml:space="preserve">         #</w:t>
                          </w:r>
                          <w:r w:rsidRPr="00FB5835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3931" w:author="Zhang, Lifen" w:date="2017-03-29T18:07:00Z">
                                <w:rPr>
                                  <w:rFonts w:hint="eastAsia"/>
                                  <w:noProof/>
                                </w:rPr>
                              </w:rPrChange>
                            </w:rPr>
                            <w:t>网关地址</w:t>
                          </w:r>
                        </w:ins>
                      </w:p>
                      <w:p w14:paraId="35BE825B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932" w:author="Zhang, Lifen" w:date="2017-03-29T17:59:00Z"/>
                            <w:noProof/>
                            <w:sz w:val="20"/>
                            <w:szCs w:val="20"/>
                            <w:rPrChange w:id="3933" w:author="Zhang, Lifen" w:date="2017-03-29T18:02:00Z">
                              <w:rPr>
                                <w:ins w:id="3934" w:author="Zhang, Lifen" w:date="2017-03-29T17:59:00Z"/>
                                <w:noProof/>
                              </w:rPr>
                            </w:rPrChange>
                          </w:rPr>
                          <w:pPrChange w:id="3935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936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937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auto eth1</w:t>
                          </w:r>
                        </w:ins>
                      </w:p>
                      <w:p w14:paraId="689B9DF2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938" w:author="Zhang, Lifen" w:date="2017-03-29T17:59:00Z"/>
                            <w:noProof/>
                            <w:sz w:val="20"/>
                            <w:szCs w:val="20"/>
                            <w:rPrChange w:id="3939" w:author="Zhang, Lifen" w:date="2017-03-29T18:02:00Z">
                              <w:rPr>
                                <w:ins w:id="3940" w:author="Zhang, Lifen" w:date="2017-03-29T17:59:00Z"/>
                                <w:noProof/>
                              </w:rPr>
                            </w:rPrChange>
                          </w:rPr>
                          <w:pPrChange w:id="3941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942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943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iface eth1 inet static</w:t>
                          </w:r>
                        </w:ins>
                      </w:p>
                      <w:p w14:paraId="3507324B" w14:textId="77777777" w:rsidR="00503F51" w:rsidRPr="005439D8" w:rsidRDefault="00503F51">
                        <w:pPr>
                          <w:shd w:val="clear" w:color="auto" w:fill="E7E6E6" w:themeFill="background2"/>
                          <w:rPr>
                            <w:ins w:id="3944" w:author="Zhang, Lifen" w:date="2017-03-29T17:59:00Z"/>
                            <w:noProof/>
                            <w:sz w:val="20"/>
                            <w:szCs w:val="20"/>
                            <w:rPrChange w:id="3945" w:author="Zhang, Lifen" w:date="2017-03-29T18:02:00Z">
                              <w:rPr>
                                <w:ins w:id="3946" w:author="Zhang, Lifen" w:date="2017-03-29T17:59:00Z"/>
                                <w:noProof/>
                              </w:rPr>
                            </w:rPrChange>
                          </w:rPr>
                          <w:pPrChange w:id="3947" w:author="Zhang, Lifen" w:date="2017-03-29T18:02:00Z">
                            <w:pPr>
                              <w:pStyle w:val="ListParagraph"/>
                              <w:shd w:val="clear" w:color="auto" w:fill="E7E6E6" w:themeFill="background2"/>
                            </w:pPr>
                          </w:pPrChange>
                        </w:pPr>
                        <w:ins w:id="3948" w:author="Zhang, Lifen" w:date="2017-03-29T17:59:00Z">
                          <w:r w:rsidRPr="005439D8">
                            <w:rPr>
                              <w:noProof/>
                              <w:sz w:val="20"/>
                              <w:szCs w:val="20"/>
                              <w:rPrChange w:id="3949" w:author="Zhang, Lifen" w:date="2017-03-29T18:02:00Z">
                                <w:rPr>
                                  <w:noProof/>
                                </w:rPr>
                              </w:rPrChange>
                            </w:rPr>
                            <w:t>address 172.16.7.1</w:t>
                          </w:r>
                        </w:ins>
                      </w:p>
                      <w:p w14:paraId="702137DE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950" w:author="Zhang, Lifen" w:date="2017-03-29T17:59:00Z"/>
                            <w:noProof/>
                            <w:sz w:val="20"/>
                            <w:szCs w:val="20"/>
                            <w:rPrChange w:id="3951" w:author="Horace Sun" w:date="2017-03-29T14:19:00Z">
                              <w:rPr>
                                <w:del w:id="3952" w:author="Zhang, Lifen" w:date="2017-03-29T17:59:00Z"/>
                                <w:noProof/>
                              </w:rPr>
                            </w:rPrChange>
                          </w:rPr>
                          <w:pPrChange w:id="3953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3954" w:author="Zhang, Lifen" w:date="2017-03-29T17:59:00Z">
                          <w:r w:rsidRPr="004040FA">
                            <w:rPr>
                              <w:noProof/>
                              <w:sz w:val="20"/>
                              <w:szCs w:val="20"/>
                            </w:rPr>
                            <w:t>netmask 255.255.248.0</w:t>
                          </w:r>
                        </w:ins>
                        <w:ins w:id="3955" w:author="Horace Sun" w:date="2017-03-29T14:19:00Z">
                          <w:del w:id="3956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957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ins>
                      </w:p>
                      <w:p w14:paraId="45692A92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958" w:author="Zhang, Lifen" w:date="2017-03-29T17:59:00Z"/>
                            <w:noProof/>
                            <w:sz w:val="20"/>
                            <w:szCs w:val="20"/>
                            <w:rPrChange w:id="3959" w:author="Horace Sun" w:date="2017-03-29T14:19:00Z">
                              <w:rPr>
                                <w:del w:id="3960" w:author="Zhang, Lifen" w:date="2017-03-29T17:59:00Z"/>
                                <w:noProof/>
                              </w:rPr>
                            </w:rPrChange>
                          </w:rPr>
                          <w:pPrChange w:id="3961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3962" w:author="Horace Sun" w:date="2017-03-29T14:19:00Z">
                          <w:del w:id="3963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964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ins>
                      </w:p>
                      <w:p w14:paraId="6E9304AB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965" w:author="Zhang, Lifen" w:date="2017-03-29T17:59:00Z"/>
                            <w:noProof/>
                            <w:sz w:val="20"/>
                            <w:szCs w:val="20"/>
                            <w:rPrChange w:id="3966" w:author="Horace Sun" w:date="2017-03-29T14:19:00Z">
                              <w:rPr>
                                <w:del w:id="3967" w:author="Zhang, Lifen" w:date="2017-03-29T17:59:00Z"/>
                                <w:noProof/>
                              </w:rPr>
                            </w:rPrChange>
                          </w:rPr>
                          <w:pPrChange w:id="3968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192707F7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969" w:author="Zhang, Lifen" w:date="2017-03-29T17:59:00Z"/>
                            <w:noProof/>
                            <w:sz w:val="20"/>
                            <w:szCs w:val="20"/>
                            <w:rPrChange w:id="3970" w:author="Horace Sun" w:date="2017-03-29T14:19:00Z">
                              <w:rPr>
                                <w:del w:id="3971" w:author="Zhang, Lifen" w:date="2017-03-29T17:59:00Z"/>
                                <w:noProof/>
                              </w:rPr>
                            </w:rPrChange>
                          </w:rPr>
                          <w:pPrChange w:id="3972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3973" w:author="Horace Sun" w:date="2017-03-29T14:19:00Z">
                          <w:del w:id="3974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975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ins>
                      </w:p>
                      <w:p w14:paraId="09693B51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3976" w:author="Zhang, Lifen" w:date="2017-03-29T17:59:00Z"/>
                            <w:noProof/>
                            <w:sz w:val="20"/>
                            <w:szCs w:val="20"/>
                            <w:rPrChange w:id="3977" w:author="Horace Sun" w:date="2017-03-29T14:19:00Z">
                              <w:rPr>
                                <w:del w:id="3978" w:author="Zhang, Lifen" w:date="2017-03-29T17:59:00Z"/>
                                <w:noProof/>
                              </w:rPr>
                            </w:rPrChange>
                          </w:rPr>
                          <w:pPrChange w:id="3979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3980" w:author="Horace Sun" w:date="2017-03-29T14:19:00Z">
                          <w:del w:id="3981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982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ins>
                      </w:p>
                      <w:p w14:paraId="251548D3" w14:textId="77777777" w:rsidR="00503F51" w:rsidRPr="00561444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noProof/>
                            <w:sz w:val="20"/>
                            <w:szCs w:val="20"/>
                            <w:rPrChange w:id="3983" w:author="Horace Sun" w:date="2017-03-29T14:19:00Z">
                              <w:rPr>
                                <w:noProof/>
                              </w:rPr>
                            </w:rPrChange>
                          </w:rPr>
                          <w:pPrChange w:id="3984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3985" w:author="Horace Sun" w:date="2017-03-29T14:19:00Z">
                          <w:del w:id="3986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3987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ins>
                      </w:p>
                      <w:p w14:paraId="3C979B8C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3988" w:author="Sun, Horace (CH01)" w:date="2017-03-28T18:22:00Z"/>
                            <w:del w:id="3989" w:author="Horace Sun" w:date="2017-03-29T14:12:00Z"/>
                            <w:sz w:val="20"/>
                            <w:szCs w:val="20"/>
                            <w:rPrChange w:id="3990" w:author="Horace Sun" w:date="2017-03-29T14:19:00Z">
                              <w:rPr>
                                <w:ins w:id="3991" w:author="Sun, Horace (CH01)" w:date="2017-03-28T18:22:00Z"/>
                                <w:del w:id="3992" w:author="Horace Sun" w:date="2017-03-29T14:12:00Z"/>
                              </w:rPr>
                            </w:rPrChange>
                          </w:rPr>
                          <w:pPrChange w:id="3993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3994" w:author="Sun, Horace (CH01)" w:date="2017-03-28T18:22:00Z">
                          <w:del w:id="3995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3996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1F371BFC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3997" w:author="Sun, Horace (CH01)" w:date="2017-03-28T18:22:00Z"/>
                            <w:del w:id="3998" w:author="Horace Sun" w:date="2017-03-29T14:12:00Z"/>
                            <w:sz w:val="20"/>
                            <w:szCs w:val="20"/>
                            <w:rPrChange w:id="3999" w:author="Horace Sun" w:date="2017-03-29T14:19:00Z">
                              <w:rPr>
                                <w:ins w:id="4000" w:author="Sun, Horace (CH01)" w:date="2017-03-28T18:22:00Z"/>
                                <w:del w:id="4001" w:author="Horace Sun" w:date="2017-03-29T14:12:00Z"/>
                              </w:rPr>
                            </w:rPrChange>
                          </w:rPr>
                          <w:pPrChange w:id="4002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003" w:author="Sun, Horace (CH01)" w:date="2017-03-28T18:22:00Z">
                          <w:del w:id="4004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005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20394906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006" w:author="Sun, Horace (CH01)" w:date="2017-03-28T18:22:00Z"/>
                            <w:del w:id="4007" w:author="Horace Sun" w:date="2017-03-29T14:12:00Z"/>
                            <w:sz w:val="20"/>
                            <w:szCs w:val="20"/>
                            <w:rPrChange w:id="4008" w:author="Horace Sun" w:date="2017-03-29T14:19:00Z">
                              <w:rPr>
                                <w:ins w:id="4009" w:author="Sun, Horace (CH01)" w:date="2017-03-28T18:22:00Z"/>
                                <w:del w:id="4010" w:author="Horace Sun" w:date="2017-03-29T14:12:00Z"/>
                              </w:rPr>
                            </w:rPrChange>
                          </w:rPr>
                          <w:pPrChange w:id="4011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012" w:author="Sun, Horace (CH01)" w:date="2017-03-28T18:22:00Z">
                          <w:del w:id="4013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014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50B320AE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015" w:author="Sun, Horace (CH01)" w:date="2017-03-28T18:22:00Z"/>
                            <w:del w:id="4016" w:author="Horace Sun" w:date="2017-03-29T14:12:00Z"/>
                            <w:sz w:val="20"/>
                            <w:szCs w:val="20"/>
                            <w:rPrChange w:id="4017" w:author="Horace Sun" w:date="2017-03-29T14:19:00Z">
                              <w:rPr>
                                <w:ins w:id="4018" w:author="Sun, Horace (CH01)" w:date="2017-03-28T18:22:00Z"/>
                                <w:del w:id="4019" w:author="Horace Sun" w:date="2017-03-29T14:12:00Z"/>
                              </w:rPr>
                            </w:rPrChange>
                          </w:rPr>
                          <w:pPrChange w:id="4020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021" w:author="Sun, Horace (CH01)" w:date="2017-03-28T18:22:00Z">
                          <w:del w:id="4022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023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02F98137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024" w:author="Sun, Horace (CH01)" w:date="2017-03-28T18:23:00Z"/>
                            <w:del w:id="4025" w:author="Horace Sun" w:date="2017-03-29T14:12:00Z"/>
                            <w:sz w:val="20"/>
                            <w:szCs w:val="20"/>
                            <w:rPrChange w:id="4026" w:author="Horace Sun" w:date="2017-03-29T14:19:00Z">
                              <w:rPr>
                                <w:ins w:id="4027" w:author="Sun, Horace (CH01)" w:date="2017-03-28T18:23:00Z"/>
                                <w:del w:id="4028" w:author="Horace Sun" w:date="2017-03-29T14:12:00Z"/>
                              </w:rPr>
                            </w:rPrChange>
                          </w:rPr>
                          <w:pPrChange w:id="4029" w:author="Horace Sun" w:date="2017-03-29T14:20:00Z">
                            <w:pPr/>
                          </w:pPrChange>
                        </w:pPr>
                        <w:ins w:id="4030" w:author="Sun, Horace (CH01)" w:date="2017-03-28T18:22:00Z">
                          <w:del w:id="4031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032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38DED1D4" w14:textId="77777777" w:rsidR="00503F51" w:rsidRPr="00561444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szCs w:val="20"/>
                            <w:rPrChange w:id="4033" w:author="Horace Sun" w:date="2017-03-29T14:19:00Z">
                              <w:rPr/>
                            </w:rPrChange>
                          </w:rPr>
                          <w:pPrChange w:id="4034" w:author="Horace Sun" w:date="2017-03-29T14:20:00Z">
                            <w:pPr/>
                          </w:pPrChange>
                        </w:pPr>
                        <w:ins w:id="4035" w:author="Sun, Horace (CH01)" w:date="2017-03-28T18:22:00Z">
                          <w:del w:id="4036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037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</w:p>
    <w:p w14:paraId="29E9E419" w14:textId="77777777" w:rsidR="00F75618" w:rsidDel="00FB5835" w:rsidRDefault="00F75618">
      <w:pPr>
        <w:rPr>
          <w:del w:id="4038" w:author="Zhang, Lifen" w:date="2017-03-29T18:04:00Z"/>
          <w:noProof/>
        </w:rPr>
        <w:pPrChange w:id="4039" w:author="Zhang, Lifen" w:date="2017-04-14T13:56:00Z">
          <w:pPr>
            <w:pStyle w:val="ListParagraph"/>
          </w:pPr>
        </w:pPrChange>
      </w:pPr>
      <w:r>
        <w:rPr>
          <w:rFonts w:hint="eastAsia"/>
          <w:noProof/>
        </w:rPr>
        <w:t>修改</w:t>
      </w:r>
    </w:p>
    <w:p w14:paraId="13EA4A12" w14:textId="41D0D9D2" w:rsidR="00F75618" w:rsidDel="00FB5835" w:rsidRDefault="00F75618">
      <w:pPr>
        <w:rPr>
          <w:del w:id="4040" w:author="Zhang, Lifen" w:date="2017-03-29T18:04:00Z"/>
          <w:noProof/>
        </w:rPr>
        <w:pPrChange w:id="4041" w:author="Zhang, Lifen" w:date="2017-04-14T13:56:00Z">
          <w:pPr>
            <w:pStyle w:val="ListParagraph"/>
          </w:pPr>
        </w:pPrChange>
      </w:pPr>
      <w:del w:id="4042" w:author="Zhang, Lifen" w:date="2017-03-29T18:04:00Z">
        <w:r w:rsidRPr="00F75618" w:rsidDel="00FB5835">
          <w:rPr>
            <w:rFonts w:hint="eastAsia"/>
            <w:noProof/>
          </w:rPr>
          <w:delText>auto eth0</w:delText>
        </w:r>
        <w:r w:rsidDel="00FB5835">
          <w:rPr>
            <w:rFonts w:hint="eastAsia"/>
            <w:noProof/>
          </w:rPr>
          <w:delText xml:space="preserve">                            </w:delText>
        </w:r>
      </w:del>
    </w:p>
    <w:p w14:paraId="0590AAA3" w14:textId="5B5D931B" w:rsidR="00FB5835" w:rsidDel="00FB5835" w:rsidRDefault="00F75618">
      <w:pPr>
        <w:rPr>
          <w:del w:id="4043" w:author="Zhang, Lifen" w:date="2017-03-29T18:05:00Z"/>
          <w:noProof/>
        </w:rPr>
        <w:pPrChange w:id="4044" w:author="Zhang, Lifen" w:date="2017-04-14T13:57:00Z">
          <w:pPr>
            <w:pStyle w:val="ListParagraph"/>
          </w:pPr>
        </w:pPrChange>
      </w:pPr>
      <w:r w:rsidRPr="00F75618">
        <w:rPr>
          <w:rFonts w:hint="eastAsia"/>
          <w:noProof/>
        </w:rPr>
        <w:t xml:space="preserve">iface eth0 inet </w:t>
      </w:r>
      <w:r>
        <w:rPr>
          <w:rFonts w:hint="eastAsia"/>
          <w:noProof/>
        </w:rPr>
        <w:t>dhcp</w:t>
      </w:r>
      <w:ins w:id="4045" w:author="Zhang, Lifen" w:date="2017-03-29T18:04:00Z">
        <w:r w:rsidR="00FB5835">
          <w:rPr>
            <w:rFonts w:hint="eastAsia"/>
            <w:noProof/>
          </w:rPr>
          <w:t>为您的固定</w:t>
        </w:r>
        <w:r w:rsidR="00FB5835">
          <w:rPr>
            <w:rFonts w:hint="eastAsia"/>
            <w:noProof/>
          </w:rPr>
          <w:t>ip</w:t>
        </w:r>
      </w:ins>
      <w:ins w:id="4046" w:author="Zhang, Lifen" w:date="2017-03-29T18:08:00Z">
        <w:r w:rsidR="00FB5835">
          <w:rPr>
            <w:rFonts w:hint="eastAsia"/>
            <w:noProof/>
          </w:rPr>
          <w:t>，并添加</w:t>
        </w:r>
      </w:ins>
      <w:ins w:id="4047" w:author="Zhang, Lifen" w:date="2017-03-29T18:04:00Z">
        <w:r w:rsidR="00FB5835">
          <w:rPr>
            <w:rFonts w:hint="eastAsia"/>
            <w:noProof/>
          </w:rPr>
          <w:t>子网掩码以及网关地址</w:t>
        </w:r>
      </w:ins>
      <w:ins w:id="4048" w:author="Zhang, Lifen" w:date="2017-03-29T18:05:00Z">
        <w:del w:id="4049" w:author="Zhao, Helen" w:date="2017-04-12T14:37:00Z">
          <w:r w:rsidR="00FB5835" w:rsidDel="00AD0B20">
            <w:rPr>
              <w:rFonts w:hint="eastAsia"/>
              <w:noProof/>
            </w:rPr>
            <w:delText xml:space="preserve"> </w:delText>
          </w:r>
        </w:del>
      </w:ins>
      <w:ins w:id="4050" w:author="Zhao, Helen" w:date="2017-04-12T14:37:00Z">
        <w:r w:rsidR="00AD0B20">
          <w:rPr>
            <w:rFonts w:hint="eastAsia"/>
            <w:noProof/>
          </w:rPr>
          <w:t>。</w:t>
        </w:r>
      </w:ins>
      <w:ins w:id="4051" w:author="Zhang, Lifen" w:date="2017-03-29T18:04:00Z">
        <w:r w:rsidR="00FB5835">
          <w:rPr>
            <w:rFonts w:hint="eastAsia"/>
            <w:noProof/>
          </w:rPr>
          <w:t>例如</w:t>
        </w:r>
      </w:ins>
      <w:ins w:id="4052" w:author="Zhang, Lifen" w:date="2017-03-29T18:05:00Z">
        <w:r w:rsidR="00FB5835">
          <w:rPr>
            <w:rFonts w:hint="eastAsia"/>
            <w:noProof/>
          </w:rPr>
          <w:t>:</w:t>
        </w:r>
        <w:r w:rsidR="00FB5835">
          <w:rPr>
            <w:noProof/>
          </w:rPr>
          <w:t xml:space="preserve"> </w:t>
        </w:r>
      </w:ins>
    </w:p>
    <w:p w14:paraId="4A520070" w14:textId="6BA82B11" w:rsidR="00700623" w:rsidRDefault="002556E5">
      <w:pPr>
        <w:rPr>
          <w:noProof/>
        </w:rPr>
        <w:pPrChange w:id="4053" w:author="Zhang, Lifen" w:date="2017-04-14T13:57:00Z">
          <w:pPr>
            <w:pStyle w:val="ListParagraph"/>
          </w:pPr>
        </w:pPrChange>
      </w:pPr>
      <w:del w:id="4054" w:author="Zhang, Lifen" w:date="2017-03-29T18:04:00Z">
        <w:r w:rsidDel="00FB5835">
          <w:rPr>
            <w:rFonts w:hint="eastAsia"/>
            <w:noProof/>
          </w:rPr>
          <w:delText>为</w:delText>
        </w:r>
        <w:r w:rsidR="00467AF2" w:rsidDel="00FB5835">
          <w:rPr>
            <w:rFonts w:hint="eastAsia"/>
            <w:noProof/>
          </w:rPr>
          <w:delText>您的固定</w:delText>
        </w:r>
        <w:r w:rsidR="00467AF2" w:rsidDel="00FB5835">
          <w:rPr>
            <w:rFonts w:hint="eastAsia"/>
            <w:noProof/>
          </w:rPr>
          <w:delText>ip</w:delText>
        </w:r>
        <w:r w:rsidR="00467AF2" w:rsidDel="00FB5835">
          <w:rPr>
            <w:rFonts w:hint="eastAsia"/>
            <w:noProof/>
          </w:rPr>
          <w:delText>、子网掩码以及</w:delText>
        </w:r>
        <w:r w:rsidR="00CB0783" w:rsidDel="00FB5835">
          <w:rPr>
            <w:rFonts w:hint="eastAsia"/>
            <w:noProof/>
          </w:rPr>
          <w:delText>网关地址</w:delText>
        </w:r>
        <w:r w:rsidR="00467AF2" w:rsidDel="00FB5835">
          <w:rPr>
            <w:rFonts w:hint="eastAsia"/>
            <w:noProof/>
          </w:rPr>
          <w:delText>例如</w:delText>
        </w:r>
      </w:del>
      <w:del w:id="4055" w:author="Zhang, Lifen" w:date="2017-03-29T18:05:00Z">
        <w:r w:rsidR="00467AF2" w:rsidDel="00FB5835">
          <w:rPr>
            <w:rFonts w:hint="eastAsia"/>
            <w:noProof/>
          </w:rPr>
          <w:delText>：</w:delText>
        </w:r>
      </w:del>
    </w:p>
    <w:p w14:paraId="46E7A6F2" w14:textId="7E846402" w:rsidR="00700623" w:rsidDel="00FB5835" w:rsidRDefault="00700623" w:rsidP="00700623">
      <w:pPr>
        <w:pStyle w:val="ListParagraph"/>
        <w:rPr>
          <w:del w:id="4056" w:author="Zhang, Lifen" w:date="2017-03-29T18:06:00Z"/>
          <w:noProof/>
        </w:rPr>
      </w:pPr>
      <w:del w:id="4057" w:author="Zhang, Lifen" w:date="2017-03-29T18:06:00Z">
        <w:r w:rsidRPr="003A20AA" w:rsidDel="00FB5835">
          <w:rPr>
            <w:rFonts w:hint="eastAsia"/>
            <w:noProof/>
            <w:highlight w:val="yellow"/>
          </w:rPr>
          <w:delText>auto eth0</w:delText>
        </w:r>
        <w:r w:rsidDel="00FB5835">
          <w:rPr>
            <w:rFonts w:hint="eastAsia"/>
            <w:noProof/>
          </w:rPr>
          <w:delText xml:space="preserve">                            #</w:delText>
        </w:r>
        <w:r w:rsidDel="00FB5835">
          <w:rPr>
            <w:rFonts w:hint="eastAsia"/>
            <w:noProof/>
          </w:rPr>
          <w:delText>指明网卡</w:delText>
        </w:r>
        <w:r w:rsidDel="00FB5835">
          <w:rPr>
            <w:rFonts w:hint="eastAsia"/>
            <w:noProof/>
          </w:rPr>
          <w:delText>eth0</w:delText>
        </w:r>
        <w:r w:rsidDel="00FB5835">
          <w:rPr>
            <w:rFonts w:hint="eastAsia"/>
            <w:noProof/>
          </w:rPr>
          <w:delText>在系统启动时自动加载</w:delText>
        </w:r>
      </w:del>
    </w:p>
    <w:p w14:paraId="3FFC7F16" w14:textId="30A52F6E" w:rsidR="00700623" w:rsidDel="00FB5835" w:rsidRDefault="00700623" w:rsidP="00700623">
      <w:pPr>
        <w:pStyle w:val="ListParagraph"/>
        <w:rPr>
          <w:del w:id="4058" w:author="Zhang, Lifen" w:date="2017-03-29T18:06:00Z"/>
          <w:noProof/>
        </w:rPr>
      </w:pPr>
      <w:del w:id="4059" w:author="Zhang, Lifen" w:date="2017-03-29T18:06:00Z">
        <w:r w:rsidRPr="003A20AA" w:rsidDel="00FB5835">
          <w:rPr>
            <w:rFonts w:hint="eastAsia"/>
            <w:noProof/>
            <w:highlight w:val="yellow"/>
          </w:rPr>
          <w:delText>iface eth0 inet static</w:delText>
        </w:r>
        <w:r w:rsidDel="00FB5835">
          <w:rPr>
            <w:rFonts w:hint="eastAsia"/>
            <w:noProof/>
          </w:rPr>
          <w:delText xml:space="preserve">             #</w:delText>
        </w:r>
        <w:r w:rsidDel="00FB5835">
          <w:rPr>
            <w:rFonts w:hint="eastAsia"/>
            <w:noProof/>
          </w:rPr>
          <w:delText>指明</w:delText>
        </w:r>
        <w:r w:rsidDel="00FB5835">
          <w:rPr>
            <w:rFonts w:hint="eastAsia"/>
            <w:noProof/>
          </w:rPr>
          <w:delText>eth0</w:delText>
        </w:r>
        <w:r w:rsidDel="00FB5835">
          <w:rPr>
            <w:rFonts w:hint="eastAsia"/>
            <w:noProof/>
          </w:rPr>
          <w:delText>采用</w:delText>
        </w:r>
        <w:r w:rsidDel="00FB5835">
          <w:rPr>
            <w:rFonts w:hint="eastAsia"/>
            <w:noProof/>
          </w:rPr>
          <w:delText>ipv4</w:delText>
        </w:r>
        <w:r w:rsidDel="00FB5835">
          <w:rPr>
            <w:rFonts w:hint="eastAsia"/>
            <w:noProof/>
          </w:rPr>
          <w:delText>地址，</w:delText>
        </w:r>
        <w:r w:rsidDel="00FB5835">
          <w:rPr>
            <w:rFonts w:hint="eastAsia"/>
            <w:noProof/>
          </w:rPr>
          <w:delText>inet</w:delText>
        </w:r>
        <w:r w:rsidDel="00FB5835">
          <w:rPr>
            <w:rFonts w:hint="eastAsia"/>
            <w:noProof/>
          </w:rPr>
          <w:delText>表示</w:delText>
        </w:r>
        <w:r w:rsidDel="00FB5835">
          <w:rPr>
            <w:rFonts w:hint="eastAsia"/>
            <w:noProof/>
          </w:rPr>
          <w:delText>ipv4</w:delText>
        </w:r>
        <w:r w:rsidDel="00FB5835">
          <w:rPr>
            <w:rFonts w:hint="eastAsia"/>
            <w:noProof/>
          </w:rPr>
          <w:delText>地址，</w:delText>
        </w:r>
        <w:r w:rsidDel="00FB5835">
          <w:rPr>
            <w:rFonts w:hint="eastAsia"/>
            <w:noProof/>
          </w:rPr>
          <w:delText>inet6</w:delText>
        </w:r>
        <w:r w:rsidDel="00FB5835">
          <w:rPr>
            <w:rFonts w:hint="eastAsia"/>
            <w:noProof/>
          </w:rPr>
          <w:delText>表示</w:delText>
        </w:r>
        <w:r w:rsidDel="00FB5835">
          <w:rPr>
            <w:rFonts w:hint="eastAsia"/>
            <w:noProof/>
          </w:rPr>
          <w:delText>ipv6</w:delText>
        </w:r>
        <w:r w:rsidDel="00FB5835">
          <w:rPr>
            <w:rFonts w:hint="eastAsia"/>
            <w:noProof/>
          </w:rPr>
          <w:delText>地址；</w:delText>
        </w:r>
        <w:r w:rsidDel="00FB5835">
          <w:rPr>
            <w:rFonts w:hint="eastAsia"/>
            <w:noProof/>
          </w:rPr>
          <w:delText xml:space="preserve"> static</w:delText>
        </w:r>
        <w:r w:rsidDel="00FB5835">
          <w:rPr>
            <w:rFonts w:hint="eastAsia"/>
            <w:noProof/>
          </w:rPr>
          <w:delText>表示静态，</w:delText>
        </w:r>
        <w:r w:rsidDel="00FB5835">
          <w:rPr>
            <w:rFonts w:hint="eastAsia"/>
            <w:noProof/>
          </w:rPr>
          <w:delText>dhcp</w:delText>
        </w:r>
        <w:r w:rsidDel="00FB5835">
          <w:rPr>
            <w:rFonts w:hint="eastAsia"/>
            <w:noProof/>
          </w:rPr>
          <w:delText>表示动态</w:delText>
        </w:r>
      </w:del>
    </w:p>
    <w:p w14:paraId="54A43B6B" w14:textId="3C3CA19B" w:rsidR="00700623" w:rsidDel="00FB5835" w:rsidRDefault="00700623" w:rsidP="00700623">
      <w:pPr>
        <w:pStyle w:val="ListParagraph"/>
        <w:rPr>
          <w:del w:id="4060" w:author="Zhang, Lifen" w:date="2017-03-29T18:06:00Z"/>
          <w:noProof/>
        </w:rPr>
      </w:pPr>
      <w:del w:id="4061" w:author="Zhang, Lifen" w:date="2017-03-29T18:06:00Z">
        <w:r w:rsidRPr="003A20AA" w:rsidDel="00FB5835">
          <w:rPr>
            <w:rFonts w:hint="eastAsia"/>
            <w:noProof/>
            <w:highlight w:val="yellow"/>
          </w:rPr>
          <w:delText>address 172.22.112.13</w:delText>
        </w:r>
        <w:r w:rsidDel="00FB5835">
          <w:rPr>
            <w:rFonts w:hint="eastAsia"/>
            <w:noProof/>
          </w:rPr>
          <w:delText xml:space="preserve">        #</w:delText>
        </w:r>
        <w:r w:rsidDel="00FB5835">
          <w:rPr>
            <w:rFonts w:hint="eastAsia"/>
            <w:noProof/>
          </w:rPr>
          <w:delText>静态</w:delText>
        </w:r>
        <w:r w:rsidDel="00FB5835">
          <w:rPr>
            <w:rFonts w:hint="eastAsia"/>
            <w:noProof/>
          </w:rPr>
          <w:delText>ip</w:delText>
        </w:r>
      </w:del>
    </w:p>
    <w:p w14:paraId="3B885C33" w14:textId="6D324E5B" w:rsidR="00700623" w:rsidDel="00FB5835" w:rsidRDefault="00700623" w:rsidP="00700623">
      <w:pPr>
        <w:pStyle w:val="ListParagraph"/>
        <w:rPr>
          <w:del w:id="4062" w:author="Zhang, Lifen" w:date="2017-03-29T18:06:00Z"/>
          <w:noProof/>
        </w:rPr>
      </w:pPr>
      <w:del w:id="4063" w:author="Zhang, Lifen" w:date="2017-03-29T18:06:00Z">
        <w:r w:rsidRPr="003A20AA" w:rsidDel="00FB5835">
          <w:rPr>
            <w:rFonts w:hint="eastAsia"/>
            <w:noProof/>
            <w:highlight w:val="yellow"/>
          </w:rPr>
          <w:delText>netmask 255.255.255.128</w:delText>
        </w:r>
        <w:r w:rsidDel="00FB5835">
          <w:rPr>
            <w:rFonts w:hint="eastAsia"/>
            <w:noProof/>
          </w:rPr>
          <w:delText xml:space="preserve">   #</w:delText>
        </w:r>
        <w:r w:rsidDel="00FB5835">
          <w:rPr>
            <w:rFonts w:hint="eastAsia"/>
            <w:noProof/>
          </w:rPr>
          <w:delText>子网掩码</w:delText>
        </w:r>
      </w:del>
    </w:p>
    <w:p w14:paraId="7945F2AE" w14:textId="7D0C5F60" w:rsidR="00700623" w:rsidDel="00FB5835" w:rsidRDefault="00700623" w:rsidP="00700623">
      <w:pPr>
        <w:pStyle w:val="ListParagraph"/>
        <w:rPr>
          <w:del w:id="4064" w:author="Zhang, Lifen" w:date="2017-03-29T18:06:00Z"/>
          <w:noProof/>
        </w:rPr>
      </w:pPr>
      <w:del w:id="4065" w:author="Zhang, Lifen" w:date="2017-03-29T18:06:00Z">
        <w:r w:rsidRPr="00B61396" w:rsidDel="00FB5835">
          <w:rPr>
            <w:rFonts w:hint="eastAsia"/>
            <w:noProof/>
            <w:highlight w:val="yellow"/>
          </w:rPr>
          <w:delText>gateway 172.22.112.1</w:delText>
        </w:r>
        <w:r w:rsidDel="00FB5835">
          <w:rPr>
            <w:rFonts w:hint="eastAsia"/>
            <w:noProof/>
          </w:rPr>
          <w:delText xml:space="preserve">         #</w:delText>
        </w:r>
        <w:r w:rsidDel="00FB5835">
          <w:rPr>
            <w:rFonts w:hint="eastAsia"/>
            <w:noProof/>
          </w:rPr>
          <w:delText>网关地址</w:delText>
        </w:r>
      </w:del>
    </w:p>
    <w:p w14:paraId="7042A623" w14:textId="1AB710AB" w:rsidR="00822644" w:rsidRDefault="00FB5835">
      <w:pPr>
        <w:rPr>
          <w:noProof/>
        </w:rPr>
        <w:pPrChange w:id="4066" w:author="Zhang, Lifen" w:date="2017-03-29T18:08:00Z">
          <w:pPr>
            <w:pStyle w:val="ListParagraph"/>
          </w:pPr>
        </w:pPrChange>
      </w:pPr>
      <w:ins w:id="4067" w:author="Zhang, Lifen" w:date="2017-03-29T18:09:00Z">
        <w:r>
          <w:rPr>
            <w:rFonts w:hint="eastAsia"/>
            <w:noProof/>
          </w:rPr>
          <w:t xml:space="preserve"> </w:t>
        </w:r>
      </w:ins>
      <w:r w:rsidR="0064573C">
        <w:rPr>
          <w:rFonts w:hint="eastAsia"/>
          <w:noProof/>
        </w:rPr>
        <w:t>一个修改</w:t>
      </w:r>
      <w:r w:rsidR="00822644">
        <w:rPr>
          <w:rFonts w:hint="eastAsia"/>
          <w:noProof/>
        </w:rPr>
        <w:t>完整的文件</w:t>
      </w:r>
      <w:ins w:id="4068" w:author="Horace Sun" w:date="2017-03-29T14:20:00Z">
        <w:r w:rsidR="00066844">
          <w:rPr>
            <w:rFonts w:hint="eastAsia"/>
            <w:noProof/>
          </w:rPr>
          <w:t>例子</w:t>
        </w:r>
      </w:ins>
      <w:r w:rsidR="00BD78F5">
        <w:rPr>
          <w:rFonts w:hint="eastAsia"/>
          <w:noProof/>
        </w:rPr>
        <w:t>如</w:t>
      </w:r>
      <w:r w:rsidR="00822644">
        <w:rPr>
          <w:rFonts w:hint="eastAsia"/>
          <w:noProof/>
        </w:rPr>
        <w:t>下图所示</w:t>
      </w:r>
      <w:r w:rsidR="00822644">
        <w:rPr>
          <w:rFonts w:hint="eastAsia"/>
          <w:noProof/>
        </w:rPr>
        <w:t>:</w:t>
      </w:r>
    </w:p>
    <w:p w14:paraId="4C55B5CC" w14:textId="6C580B63" w:rsidR="0064573C" w:rsidRDefault="0064573C" w:rsidP="00700623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08B9C31D" wp14:editId="1EE73BDC">
            <wp:extent cx="4983977" cy="25814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749" cy="25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48D9" w14:textId="67F4E7A0" w:rsidR="00700623" w:rsidRDefault="00080CF3">
      <w:pPr>
        <w:spacing w:before="120"/>
        <w:rPr>
          <w:noProof/>
        </w:rPr>
        <w:pPrChange w:id="4069" w:author="Zhang, Lifen" w:date="2017-03-29T18:09:00Z">
          <w:pPr>
            <w:pStyle w:val="ListParagraph"/>
          </w:pPr>
        </w:pPrChange>
      </w:pPr>
      <w:ins w:id="4070" w:author="Zhang, Lifen" w:date="2017-03-29T18:09:00Z">
        <w:r>
          <w:rPr>
            <w:rFonts w:hint="eastAsia"/>
            <w:noProof/>
          </w:rPr>
          <w:t xml:space="preserve">               </w:t>
        </w:r>
      </w:ins>
      <w:r w:rsidR="008F4743">
        <w:rPr>
          <w:rFonts w:hint="eastAsia"/>
          <w:noProof/>
        </w:rPr>
        <w:t>修改完后，输入</w:t>
      </w:r>
      <w:r w:rsidR="008F4743">
        <w:rPr>
          <w:rFonts w:hint="eastAsia"/>
          <w:noProof/>
        </w:rPr>
        <w:t>ctrl</w:t>
      </w:r>
      <w:r w:rsidR="008F4743">
        <w:rPr>
          <w:noProof/>
        </w:rPr>
        <w:t>+o</w:t>
      </w:r>
      <w:r w:rsidR="008F4743">
        <w:rPr>
          <w:noProof/>
        </w:rPr>
        <w:t>保存文件，按</w:t>
      </w:r>
      <w:r w:rsidR="008F4743">
        <w:rPr>
          <w:noProof/>
        </w:rPr>
        <w:t>Enter</w:t>
      </w:r>
      <w:r w:rsidR="008F4743">
        <w:rPr>
          <w:noProof/>
        </w:rPr>
        <w:t>键，</w:t>
      </w:r>
      <w:ins w:id="4071" w:author="Zhang, Lifen" w:date="2017-03-29T18:09:00Z">
        <w:r>
          <w:rPr>
            <w:rFonts w:hint="eastAsia"/>
            <w:noProof/>
          </w:rPr>
          <w:t>再</w:t>
        </w:r>
      </w:ins>
      <w:del w:id="4072" w:author="Zhang, Lifen" w:date="2017-03-29T18:09:00Z">
        <w:r w:rsidR="008F4743" w:rsidDel="00080CF3">
          <w:rPr>
            <w:noProof/>
          </w:rPr>
          <w:delText>在</w:delText>
        </w:r>
      </w:del>
      <w:r w:rsidR="008F4743">
        <w:rPr>
          <w:noProof/>
        </w:rPr>
        <w:t>输入</w:t>
      </w:r>
      <w:r w:rsidR="008F4743">
        <w:rPr>
          <w:noProof/>
        </w:rPr>
        <w:t>ctrl+x</w:t>
      </w:r>
      <w:r w:rsidR="008F4743">
        <w:rPr>
          <w:noProof/>
        </w:rPr>
        <w:t>退出</w:t>
      </w:r>
      <w:ins w:id="4073" w:author="Horace Sun" w:date="2017-03-29T14:22:00Z">
        <w:r w:rsidR="00237DE2">
          <w:rPr>
            <w:rFonts w:hint="eastAsia"/>
            <w:noProof/>
          </w:rPr>
          <w:t>编辑</w:t>
        </w:r>
        <w:r w:rsidR="00236745">
          <w:rPr>
            <w:rFonts w:hint="eastAsia"/>
            <w:noProof/>
          </w:rPr>
          <w:t>。</w:t>
        </w:r>
      </w:ins>
    </w:p>
    <w:p w14:paraId="618973F0" w14:textId="6875A658" w:rsidR="00700623" w:rsidRDefault="00700623" w:rsidP="00BA1E11">
      <w:pPr>
        <w:pStyle w:val="ListParagraph"/>
        <w:numPr>
          <w:ilvl w:val="0"/>
          <w:numId w:val="20"/>
        </w:numPr>
        <w:rPr>
          <w:noProof/>
        </w:rPr>
      </w:pPr>
      <w:r>
        <w:rPr>
          <w:rFonts w:hint="eastAsia"/>
          <w:noProof/>
        </w:rPr>
        <w:t>设置</w:t>
      </w:r>
      <w:r>
        <w:rPr>
          <w:rFonts w:hint="eastAsia"/>
          <w:noProof/>
        </w:rPr>
        <w:t>DNS</w:t>
      </w:r>
      <w:r>
        <w:rPr>
          <w:rFonts w:hint="eastAsia"/>
          <w:noProof/>
        </w:rPr>
        <w:t>服务器</w:t>
      </w:r>
    </w:p>
    <w:p w14:paraId="08A6840A" w14:textId="010CF64F" w:rsidR="0070042E" w:rsidRPr="00D35328" w:rsidRDefault="0070042E">
      <w:pPr>
        <w:pStyle w:val="ListParagraph"/>
        <w:numPr>
          <w:ilvl w:val="0"/>
          <w:numId w:val="25"/>
        </w:numPr>
        <w:rPr>
          <w:noProof/>
        </w:rPr>
        <w:pPrChange w:id="4074" w:author="Zhang, Lifen" w:date="2017-03-29T18:11:00Z">
          <w:pPr>
            <w:pStyle w:val="ListParagraph"/>
          </w:pPr>
        </w:pPrChange>
      </w:pPr>
      <w:ins w:id="4075" w:author="Zhang, Lifen" w:date="2017-03-29T18:10:00Z">
        <w:r w:rsidRPr="0070042E">
          <w:rPr>
            <w:rFonts w:ascii="宋体" w:eastAsia="宋体" w:hAnsi="宋体"/>
            <w:noProof/>
            <w:color w:val="2C2C2C"/>
            <w:sz w:val="21"/>
            <w:szCs w:val="21"/>
          </w:rPr>
          <mc:AlternateContent>
            <mc:Choice Requires="wps">
              <w:drawing>
                <wp:anchor distT="45720" distB="45720" distL="114300" distR="114300" simplePos="0" relativeHeight="251677696" behindDoc="0" locked="0" layoutInCell="1" allowOverlap="1" wp14:anchorId="260877F8" wp14:editId="55125C64">
                  <wp:simplePos x="0" y="0"/>
                  <wp:positionH relativeFrom="margin">
                    <wp:posOffset>472440</wp:posOffset>
                  </wp:positionH>
                  <wp:positionV relativeFrom="paragraph">
                    <wp:posOffset>453390</wp:posOffset>
                  </wp:positionV>
                  <wp:extent cx="4975860" cy="327660"/>
                  <wp:effectExtent l="0" t="0" r="15240" b="15240"/>
                  <wp:wrapTopAndBottom/>
                  <wp:docPr id="8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975860" cy="3276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4F324" w14:textId="58B8D7DF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076" w:author="Zhang, Lifen" w:date="2017-03-29T17:59:00Z"/>
                                  <w:noProof/>
                                  <w:sz w:val="20"/>
                                  <w:szCs w:val="20"/>
                                  <w:rPrChange w:id="4077" w:author="Horace Sun" w:date="2017-03-29T14:19:00Z">
                                    <w:rPr>
                                      <w:del w:id="4078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079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080" w:author="Zhang, Lifen" w:date="2017-03-29T18:11:00Z">
                                <w:r w:rsidRPr="0094133B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</w:rPr>
                                  <w:t xml:space="preserve">sudo vi /etc/resolv.conf </w:t>
                                </w:r>
                                <w:r w:rsidRPr="0094133B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ins>
                              <w:ins w:id="4081" w:author="Horace Sun" w:date="2017-03-29T14:19:00Z">
                                <w:del w:id="4082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083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ins>
                            </w:p>
                            <w:p w14:paraId="40305451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084" w:author="Zhang, Lifen" w:date="2017-03-29T17:59:00Z"/>
                                  <w:noProof/>
                                  <w:sz w:val="20"/>
                                  <w:szCs w:val="20"/>
                                  <w:rPrChange w:id="4085" w:author="Horace Sun" w:date="2017-03-29T14:19:00Z">
                                    <w:rPr>
                                      <w:del w:id="4086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087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088" w:author="Horace Sun" w:date="2017-03-29T14:19:00Z">
                                <w:del w:id="4089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090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ins>
                            </w:p>
                            <w:p w14:paraId="191F6FA9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091" w:author="Zhang, Lifen" w:date="2017-03-29T17:59:00Z"/>
                                  <w:noProof/>
                                  <w:sz w:val="20"/>
                                  <w:szCs w:val="20"/>
                                  <w:rPrChange w:id="4092" w:author="Horace Sun" w:date="2017-03-29T14:19:00Z">
                                    <w:rPr>
                                      <w:del w:id="4093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094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660B5DC4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095" w:author="Zhang, Lifen" w:date="2017-03-29T17:59:00Z"/>
                                  <w:noProof/>
                                  <w:sz w:val="20"/>
                                  <w:szCs w:val="20"/>
                                  <w:rPrChange w:id="4096" w:author="Horace Sun" w:date="2017-03-29T14:19:00Z">
                                    <w:rPr>
                                      <w:del w:id="4097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098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099" w:author="Horace Sun" w:date="2017-03-29T14:19:00Z">
                                <w:del w:id="4100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101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ins>
                            </w:p>
                            <w:p w14:paraId="5D190AF5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102" w:author="Zhang, Lifen" w:date="2017-03-29T17:59:00Z"/>
                                  <w:noProof/>
                                  <w:sz w:val="20"/>
                                  <w:szCs w:val="20"/>
                                  <w:rPrChange w:id="4103" w:author="Horace Sun" w:date="2017-03-29T14:19:00Z">
                                    <w:rPr>
                                      <w:del w:id="4104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105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106" w:author="Horace Sun" w:date="2017-03-29T14:19:00Z">
                                <w:del w:id="4107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108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ins>
                            </w:p>
                            <w:p w14:paraId="24C64248" w14:textId="77777777" w:rsidR="00503F51" w:rsidRPr="00561444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  <w:rPrChange w:id="4109" w:author="Horace Sun" w:date="2017-03-29T14:19:00Z">
                                    <w:rPr>
                                      <w:noProof/>
                                    </w:rPr>
                                  </w:rPrChange>
                                </w:rPr>
                                <w:pPrChange w:id="4110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111" w:author="Horace Sun" w:date="2017-03-29T14:19:00Z">
                                <w:del w:id="4112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113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ins>
                            </w:p>
                            <w:p w14:paraId="64E97F7F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114" w:author="Sun, Horace (CH01)" w:date="2017-03-28T18:22:00Z"/>
                                  <w:del w:id="4115" w:author="Horace Sun" w:date="2017-03-29T14:12:00Z"/>
                                  <w:sz w:val="20"/>
                                  <w:szCs w:val="20"/>
                                  <w:rPrChange w:id="4116" w:author="Horace Sun" w:date="2017-03-29T14:19:00Z">
                                    <w:rPr>
                                      <w:ins w:id="4117" w:author="Sun, Horace (CH01)" w:date="2017-03-28T18:22:00Z"/>
                                      <w:del w:id="4118" w:author="Horace Sun" w:date="2017-03-29T14:12:00Z"/>
                                    </w:rPr>
                                  </w:rPrChange>
                                </w:rPr>
                                <w:pPrChange w:id="4119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120" w:author="Sun, Horace (CH01)" w:date="2017-03-28T18:22:00Z">
                                <w:del w:id="4121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122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6CCD25F1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123" w:author="Sun, Horace (CH01)" w:date="2017-03-28T18:22:00Z"/>
                                  <w:del w:id="4124" w:author="Horace Sun" w:date="2017-03-29T14:12:00Z"/>
                                  <w:sz w:val="20"/>
                                  <w:szCs w:val="20"/>
                                  <w:rPrChange w:id="4125" w:author="Horace Sun" w:date="2017-03-29T14:19:00Z">
                                    <w:rPr>
                                      <w:ins w:id="4126" w:author="Sun, Horace (CH01)" w:date="2017-03-28T18:22:00Z"/>
                                      <w:del w:id="4127" w:author="Horace Sun" w:date="2017-03-29T14:12:00Z"/>
                                    </w:rPr>
                                  </w:rPrChange>
                                </w:rPr>
                                <w:pPrChange w:id="4128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129" w:author="Sun, Horace (CH01)" w:date="2017-03-28T18:22:00Z">
                                <w:del w:id="4130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131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15358397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132" w:author="Sun, Horace (CH01)" w:date="2017-03-28T18:22:00Z"/>
                                  <w:del w:id="4133" w:author="Horace Sun" w:date="2017-03-29T14:12:00Z"/>
                                  <w:sz w:val="20"/>
                                  <w:szCs w:val="20"/>
                                  <w:rPrChange w:id="4134" w:author="Horace Sun" w:date="2017-03-29T14:19:00Z">
                                    <w:rPr>
                                      <w:ins w:id="4135" w:author="Sun, Horace (CH01)" w:date="2017-03-28T18:22:00Z"/>
                                      <w:del w:id="4136" w:author="Horace Sun" w:date="2017-03-29T14:12:00Z"/>
                                    </w:rPr>
                                  </w:rPrChange>
                                </w:rPr>
                                <w:pPrChange w:id="4137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138" w:author="Sun, Horace (CH01)" w:date="2017-03-28T18:22:00Z">
                                <w:del w:id="4139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140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41060734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141" w:author="Sun, Horace (CH01)" w:date="2017-03-28T18:22:00Z"/>
                                  <w:del w:id="4142" w:author="Horace Sun" w:date="2017-03-29T14:12:00Z"/>
                                  <w:sz w:val="20"/>
                                  <w:szCs w:val="20"/>
                                  <w:rPrChange w:id="4143" w:author="Horace Sun" w:date="2017-03-29T14:19:00Z">
                                    <w:rPr>
                                      <w:ins w:id="4144" w:author="Sun, Horace (CH01)" w:date="2017-03-28T18:22:00Z"/>
                                      <w:del w:id="4145" w:author="Horace Sun" w:date="2017-03-29T14:12:00Z"/>
                                    </w:rPr>
                                  </w:rPrChange>
                                </w:rPr>
                                <w:pPrChange w:id="4146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147" w:author="Sun, Horace (CH01)" w:date="2017-03-28T18:22:00Z">
                                <w:del w:id="4148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149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1F4F3D72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150" w:author="Sun, Horace (CH01)" w:date="2017-03-28T18:23:00Z"/>
                                  <w:del w:id="4151" w:author="Horace Sun" w:date="2017-03-29T14:12:00Z"/>
                                  <w:sz w:val="20"/>
                                  <w:szCs w:val="20"/>
                                  <w:rPrChange w:id="4152" w:author="Horace Sun" w:date="2017-03-29T14:19:00Z">
                                    <w:rPr>
                                      <w:ins w:id="4153" w:author="Sun, Horace (CH01)" w:date="2017-03-28T18:23:00Z"/>
                                      <w:del w:id="4154" w:author="Horace Sun" w:date="2017-03-29T14:12:00Z"/>
                                    </w:rPr>
                                  </w:rPrChange>
                                </w:rPr>
                                <w:pPrChange w:id="4155" w:author="Horace Sun" w:date="2017-03-29T14:20:00Z">
                                  <w:pPr/>
                                </w:pPrChange>
                              </w:pPr>
                              <w:ins w:id="4156" w:author="Sun, Horace (CH01)" w:date="2017-03-28T18:22:00Z">
                                <w:del w:id="4157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158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3DF4F2F0" w14:textId="77777777" w:rsidR="00503F51" w:rsidRPr="00561444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szCs w:val="20"/>
                                  <w:rPrChange w:id="4159" w:author="Horace Sun" w:date="2017-03-29T14:19:00Z">
                                    <w:rPr/>
                                  </w:rPrChange>
                                </w:rPr>
                                <w:pPrChange w:id="4160" w:author="Horace Sun" w:date="2017-03-29T14:20:00Z">
                                  <w:pPr/>
                                </w:pPrChange>
                              </w:pPr>
                              <w:ins w:id="4161" w:author="Sun, Horace (CH01)" w:date="2017-03-28T18:22:00Z">
                                <w:del w:id="4162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163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260877F8" id="_x0000_s1033" type="#_x0000_t202" style="position:absolute;left:0;text-align:left;margin-left:37.2pt;margin-top:35.7pt;width:391.8pt;height:25.8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">
                  <v:textbox>
                    <w:txbxContent>
                      <w:p w14:paraId="1044F324" w14:textId="58B8D7DF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164" w:author="Zhang, Lifen" w:date="2017-03-29T17:59:00Z"/>
                            <w:noProof/>
                            <w:sz w:val="20"/>
                            <w:szCs w:val="20"/>
                            <w:rPrChange w:id="4165" w:author="Horace Sun" w:date="2017-03-29T14:19:00Z">
                              <w:rPr>
                                <w:del w:id="4166" w:author="Zhang, Lifen" w:date="2017-03-29T17:59:00Z"/>
                                <w:noProof/>
                              </w:rPr>
                            </w:rPrChange>
                          </w:rPr>
                          <w:pPrChange w:id="4167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168" w:author="Zhang, Lifen" w:date="2017-03-29T18:11:00Z">
                          <w:r w:rsidRPr="0094133B">
                            <w:rPr>
                              <w:rFonts w:hint="eastAsia"/>
                              <w:noProof/>
                              <w:sz w:val="20"/>
                              <w:szCs w:val="20"/>
                            </w:rPr>
                            <w:t xml:space="preserve">sudo vi /etc/resolv.conf </w:t>
                          </w:r>
                          <w:r w:rsidRPr="0094133B">
                            <w:rPr>
                              <w:noProof/>
                              <w:sz w:val="20"/>
                              <w:szCs w:val="20"/>
                            </w:rPr>
                            <w:t xml:space="preserve"> </w:t>
                          </w:r>
                        </w:ins>
                        <w:ins w:id="4169" w:author="Horace Sun" w:date="2017-03-29T14:19:00Z">
                          <w:del w:id="4170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171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ins>
                      </w:p>
                      <w:p w14:paraId="40305451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172" w:author="Zhang, Lifen" w:date="2017-03-29T17:59:00Z"/>
                            <w:noProof/>
                            <w:sz w:val="20"/>
                            <w:szCs w:val="20"/>
                            <w:rPrChange w:id="4173" w:author="Horace Sun" w:date="2017-03-29T14:19:00Z">
                              <w:rPr>
                                <w:del w:id="4174" w:author="Zhang, Lifen" w:date="2017-03-29T17:59:00Z"/>
                                <w:noProof/>
                              </w:rPr>
                            </w:rPrChange>
                          </w:rPr>
                          <w:pPrChange w:id="4175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176" w:author="Horace Sun" w:date="2017-03-29T14:19:00Z">
                          <w:del w:id="4177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178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ins>
                      </w:p>
                      <w:p w14:paraId="191F6FA9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179" w:author="Zhang, Lifen" w:date="2017-03-29T17:59:00Z"/>
                            <w:noProof/>
                            <w:sz w:val="20"/>
                            <w:szCs w:val="20"/>
                            <w:rPrChange w:id="4180" w:author="Horace Sun" w:date="2017-03-29T14:19:00Z">
                              <w:rPr>
                                <w:del w:id="4181" w:author="Zhang, Lifen" w:date="2017-03-29T17:59:00Z"/>
                                <w:noProof/>
                              </w:rPr>
                            </w:rPrChange>
                          </w:rPr>
                          <w:pPrChange w:id="4182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660B5DC4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183" w:author="Zhang, Lifen" w:date="2017-03-29T17:59:00Z"/>
                            <w:noProof/>
                            <w:sz w:val="20"/>
                            <w:szCs w:val="20"/>
                            <w:rPrChange w:id="4184" w:author="Horace Sun" w:date="2017-03-29T14:19:00Z">
                              <w:rPr>
                                <w:del w:id="4185" w:author="Zhang, Lifen" w:date="2017-03-29T17:59:00Z"/>
                                <w:noProof/>
                              </w:rPr>
                            </w:rPrChange>
                          </w:rPr>
                          <w:pPrChange w:id="4186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187" w:author="Horace Sun" w:date="2017-03-29T14:19:00Z">
                          <w:del w:id="4188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189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ins>
                      </w:p>
                      <w:p w14:paraId="5D190AF5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190" w:author="Zhang, Lifen" w:date="2017-03-29T17:59:00Z"/>
                            <w:noProof/>
                            <w:sz w:val="20"/>
                            <w:szCs w:val="20"/>
                            <w:rPrChange w:id="4191" w:author="Horace Sun" w:date="2017-03-29T14:19:00Z">
                              <w:rPr>
                                <w:del w:id="4192" w:author="Zhang, Lifen" w:date="2017-03-29T17:59:00Z"/>
                                <w:noProof/>
                              </w:rPr>
                            </w:rPrChange>
                          </w:rPr>
                          <w:pPrChange w:id="4193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194" w:author="Horace Sun" w:date="2017-03-29T14:19:00Z">
                          <w:del w:id="4195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196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ins>
                      </w:p>
                      <w:p w14:paraId="24C64248" w14:textId="77777777" w:rsidR="00503F51" w:rsidRPr="00561444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noProof/>
                            <w:sz w:val="20"/>
                            <w:szCs w:val="20"/>
                            <w:rPrChange w:id="4197" w:author="Horace Sun" w:date="2017-03-29T14:19:00Z">
                              <w:rPr>
                                <w:noProof/>
                              </w:rPr>
                            </w:rPrChange>
                          </w:rPr>
                          <w:pPrChange w:id="4198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199" w:author="Horace Sun" w:date="2017-03-29T14:19:00Z">
                          <w:del w:id="4200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201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ins>
                      </w:p>
                      <w:p w14:paraId="64E97F7F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202" w:author="Sun, Horace (CH01)" w:date="2017-03-28T18:22:00Z"/>
                            <w:del w:id="4203" w:author="Horace Sun" w:date="2017-03-29T14:12:00Z"/>
                            <w:sz w:val="20"/>
                            <w:szCs w:val="20"/>
                            <w:rPrChange w:id="4204" w:author="Horace Sun" w:date="2017-03-29T14:19:00Z">
                              <w:rPr>
                                <w:ins w:id="4205" w:author="Sun, Horace (CH01)" w:date="2017-03-28T18:22:00Z"/>
                                <w:del w:id="4206" w:author="Horace Sun" w:date="2017-03-29T14:12:00Z"/>
                              </w:rPr>
                            </w:rPrChange>
                          </w:rPr>
                          <w:pPrChange w:id="4207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208" w:author="Sun, Horace (CH01)" w:date="2017-03-28T18:22:00Z">
                          <w:del w:id="4209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210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6CCD25F1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211" w:author="Sun, Horace (CH01)" w:date="2017-03-28T18:22:00Z"/>
                            <w:del w:id="4212" w:author="Horace Sun" w:date="2017-03-29T14:12:00Z"/>
                            <w:sz w:val="20"/>
                            <w:szCs w:val="20"/>
                            <w:rPrChange w:id="4213" w:author="Horace Sun" w:date="2017-03-29T14:19:00Z">
                              <w:rPr>
                                <w:ins w:id="4214" w:author="Sun, Horace (CH01)" w:date="2017-03-28T18:22:00Z"/>
                                <w:del w:id="4215" w:author="Horace Sun" w:date="2017-03-29T14:12:00Z"/>
                              </w:rPr>
                            </w:rPrChange>
                          </w:rPr>
                          <w:pPrChange w:id="4216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217" w:author="Sun, Horace (CH01)" w:date="2017-03-28T18:22:00Z">
                          <w:del w:id="4218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219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15358397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220" w:author="Sun, Horace (CH01)" w:date="2017-03-28T18:22:00Z"/>
                            <w:del w:id="4221" w:author="Horace Sun" w:date="2017-03-29T14:12:00Z"/>
                            <w:sz w:val="20"/>
                            <w:szCs w:val="20"/>
                            <w:rPrChange w:id="4222" w:author="Horace Sun" w:date="2017-03-29T14:19:00Z">
                              <w:rPr>
                                <w:ins w:id="4223" w:author="Sun, Horace (CH01)" w:date="2017-03-28T18:22:00Z"/>
                                <w:del w:id="4224" w:author="Horace Sun" w:date="2017-03-29T14:12:00Z"/>
                              </w:rPr>
                            </w:rPrChange>
                          </w:rPr>
                          <w:pPrChange w:id="4225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226" w:author="Sun, Horace (CH01)" w:date="2017-03-28T18:22:00Z">
                          <w:del w:id="4227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228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41060734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229" w:author="Sun, Horace (CH01)" w:date="2017-03-28T18:22:00Z"/>
                            <w:del w:id="4230" w:author="Horace Sun" w:date="2017-03-29T14:12:00Z"/>
                            <w:sz w:val="20"/>
                            <w:szCs w:val="20"/>
                            <w:rPrChange w:id="4231" w:author="Horace Sun" w:date="2017-03-29T14:19:00Z">
                              <w:rPr>
                                <w:ins w:id="4232" w:author="Sun, Horace (CH01)" w:date="2017-03-28T18:22:00Z"/>
                                <w:del w:id="4233" w:author="Horace Sun" w:date="2017-03-29T14:12:00Z"/>
                              </w:rPr>
                            </w:rPrChange>
                          </w:rPr>
                          <w:pPrChange w:id="4234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235" w:author="Sun, Horace (CH01)" w:date="2017-03-28T18:22:00Z">
                          <w:del w:id="4236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237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1F4F3D72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238" w:author="Sun, Horace (CH01)" w:date="2017-03-28T18:23:00Z"/>
                            <w:del w:id="4239" w:author="Horace Sun" w:date="2017-03-29T14:12:00Z"/>
                            <w:sz w:val="20"/>
                            <w:szCs w:val="20"/>
                            <w:rPrChange w:id="4240" w:author="Horace Sun" w:date="2017-03-29T14:19:00Z">
                              <w:rPr>
                                <w:ins w:id="4241" w:author="Sun, Horace (CH01)" w:date="2017-03-28T18:23:00Z"/>
                                <w:del w:id="4242" w:author="Horace Sun" w:date="2017-03-29T14:12:00Z"/>
                              </w:rPr>
                            </w:rPrChange>
                          </w:rPr>
                          <w:pPrChange w:id="4243" w:author="Horace Sun" w:date="2017-03-29T14:20:00Z">
                            <w:pPr/>
                          </w:pPrChange>
                        </w:pPr>
                        <w:ins w:id="4244" w:author="Sun, Horace (CH01)" w:date="2017-03-28T18:22:00Z">
                          <w:del w:id="4245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246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3DF4F2F0" w14:textId="77777777" w:rsidR="00503F51" w:rsidRPr="00561444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szCs w:val="20"/>
                            <w:rPrChange w:id="4247" w:author="Horace Sun" w:date="2017-03-29T14:19:00Z">
                              <w:rPr/>
                            </w:rPrChange>
                          </w:rPr>
                          <w:pPrChange w:id="4248" w:author="Horace Sun" w:date="2017-03-29T14:20:00Z">
                            <w:pPr/>
                          </w:pPrChange>
                        </w:pPr>
                        <w:ins w:id="4249" w:author="Sun, Horace (CH01)" w:date="2017-03-28T18:22:00Z">
                          <w:del w:id="4250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251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</w:ins>
      <w:r w:rsidR="00700623">
        <w:rPr>
          <w:rFonts w:hint="eastAsia"/>
          <w:noProof/>
        </w:rPr>
        <w:t>在静态</w:t>
      </w:r>
      <w:ins w:id="4252" w:author="Horace Sun" w:date="2017-03-29T14:22:00Z">
        <w:r w:rsidR="00B10BC8">
          <w:rPr>
            <w:noProof/>
          </w:rPr>
          <w:t>IP</w:t>
        </w:r>
      </w:ins>
      <w:del w:id="4253" w:author="Horace Sun" w:date="2017-03-29T14:22:00Z">
        <w:r w:rsidR="00700623" w:rsidDel="00B10BC8">
          <w:rPr>
            <w:rFonts w:hint="eastAsia"/>
            <w:noProof/>
          </w:rPr>
          <w:delText>ip</w:delText>
        </w:r>
      </w:del>
      <w:r w:rsidR="00700623">
        <w:rPr>
          <w:rFonts w:hint="eastAsia"/>
          <w:noProof/>
        </w:rPr>
        <w:t>下还要配置</w:t>
      </w:r>
      <w:r w:rsidR="00700623">
        <w:rPr>
          <w:rFonts w:hint="eastAsia"/>
          <w:noProof/>
        </w:rPr>
        <w:t>DNS</w:t>
      </w:r>
      <w:r w:rsidR="00700623">
        <w:rPr>
          <w:rFonts w:hint="eastAsia"/>
          <w:noProof/>
        </w:rPr>
        <w:t>服务器，</w:t>
      </w:r>
      <w:r w:rsidR="00700623" w:rsidRPr="00D35328">
        <w:rPr>
          <w:noProof/>
        </w:rPr>
        <w:t>DNS</w:t>
      </w:r>
      <w:r w:rsidR="00700623" w:rsidRPr="00D35328">
        <w:rPr>
          <w:rFonts w:hint="eastAsia"/>
          <w:noProof/>
        </w:rPr>
        <w:t>信息存储在</w:t>
      </w:r>
      <w:r w:rsidR="00700623" w:rsidRPr="00D35328">
        <w:rPr>
          <w:noProof/>
        </w:rPr>
        <w:t xml:space="preserve">/etc/resolv.conf </w:t>
      </w:r>
      <w:r w:rsidR="00700623" w:rsidRPr="00D35328">
        <w:rPr>
          <w:rFonts w:hint="eastAsia"/>
          <w:noProof/>
        </w:rPr>
        <w:t>中</w:t>
      </w:r>
      <w:ins w:id="4254" w:author="Horace Sun" w:date="2017-03-29T14:24:00Z">
        <w:r w:rsidR="00396B58" w:rsidRPr="00D35328">
          <w:rPr>
            <w:rFonts w:hint="eastAsia"/>
            <w:noProof/>
          </w:rPr>
          <w:t>，</w:t>
        </w:r>
      </w:ins>
      <w:del w:id="4255" w:author="Horace Sun" w:date="2017-03-29T14:24:00Z">
        <w:r w:rsidR="00EF400C" w:rsidRPr="00D35328" w:rsidDel="00396B58">
          <w:rPr>
            <w:noProof/>
          </w:rPr>
          <w:delText>,</w:delText>
        </w:r>
      </w:del>
      <w:r w:rsidR="00EF400C" w:rsidRPr="00D35328">
        <w:rPr>
          <w:rFonts w:hint="eastAsia"/>
          <w:noProof/>
        </w:rPr>
        <w:t>输入以下命令打开文件</w:t>
      </w:r>
    </w:p>
    <w:p w14:paraId="18CCDD42" w14:textId="6ADE2D76" w:rsidR="00700623" w:rsidRPr="00F44154" w:rsidDel="0070042E" w:rsidRDefault="00F35A98">
      <w:pPr>
        <w:numPr>
          <w:ilvl w:val="0"/>
          <w:numId w:val="25"/>
        </w:numPr>
        <w:shd w:val="clear" w:color="auto" w:fill="E7E6E6" w:themeFill="background2"/>
        <w:rPr>
          <w:del w:id="4256" w:author="Zhang, Lifen" w:date="2017-03-29T18:11:00Z"/>
          <w:noProof/>
        </w:rPr>
        <w:pPrChange w:id="4257" w:author="Zhang, Lifen" w:date="2017-03-29T18:12:00Z">
          <w:pPr>
            <w:pStyle w:val="ListParagraph"/>
          </w:pPr>
        </w:pPrChange>
      </w:pPr>
      <w:ins w:id="4258" w:author="Zhang, Lifen" w:date="2017-03-30T09:17:00Z">
        <w:r w:rsidRPr="00503F51">
          <w:rPr>
            <w:rFonts w:ascii="宋体" w:eastAsia="宋体" w:hAnsi="宋体"/>
            <w:noProof/>
            <w:color w:val="2C2C2C"/>
            <w:sz w:val="21"/>
            <w:szCs w:val="21"/>
          </w:rPr>
          <mc:AlternateContent>
            <mc:Choice Requires="wps">
              <w:drawing>
                <wp:anchor distT="45720" distB="45720" distL="114300" distR="114300" simplePos="0" relativeHeight="251679744" behindDoc="0" locked="0" layoutInCell="1" allowOverlap="1" wp14:anchorId="06BA62A9" wp14:editId="0D39E4B2">
                  <wp:simplePos x="0" y="0"/>
                  <wp:positionH relativeFrom="margin">
                    <wp:posOffset>480060</wp:posOffset>
                  </wp:positionH>
                  <wp:positionV relativeFrom="paragraph">
                    <wp:posOffset>740410</wp:posOffset>
                  </wp:positionV>
                  <wp:extent cx="4975860" cy="457200"/>
                  <wp:effectExtent l="0" t="0" r="15240" b="19050"/>
                  <wp:wrapTopAndBottom/>
                  <wp:docPr id="11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975860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20B0D" w14:textId="77777777" w:rsidR="00503F51" w:rsidRPr="00F35A98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4259" w:author="Zhang, Lifen" w:date="2017-03-30T09:17:00Z"/>
                                  <w:noProof/>
                                  <w:sz w:val="20"/>
                                  <w:szCs w:val="20"/>
                                  <w:rPrChange w:id="4260" w:author="Zhang, Lifen" w:date="2017-03-30T09:17:00Z">
                                    <w:rPr>
                                      <w:ins w:id="4261" w:author="Zhang, Lifen" w:date="2017-03-30T09:17:00Z"/>
                                      <w:noProof/>
                                      <w:highlight w:val="yellow"/>
                                    </w:rPr>
                                  </w:rPrChange>
                                </w:rPr>
                                <w:pPrChange w:id="4262" w:author="Zhang, Lifen" w:date="2017-03-30T09:17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263" w:author="Zhang, Lifen" w:date="2017-03-30T09:17:00Z">
                                <w:r w:rsidRPr="00F35A98">
                                  <w:rPr>
                                    <w:noProof/>
                                    <w:sz w:val="20"/>
                                    <w:szCs w:val="20"/>
                                    <w:rPrChange w:id="4264" w:author="Zhang, Lifen" w:date="2017-03-30T09:17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nameserver 202.202.32.33 #</w:t>
                                </w:r>
                                <w:r w:rsidRPr="00F35A98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4265" w:author="Zhang, Lifen" w:date="2017-03-30T09:17:00Z">
                                      <w:rPr>
                                        <w:rFonts w:hint="eastAsia"/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首选</w:t>
                                </w:r>
                                <w:r w:rsidRPr="00F35A98">
                                  <w:rPr>
                                    <w:noProof/>
                                    <w:sz w:val="20"/>
                                    <w:szCs w:val="20"/>
                                    <w:rPrChange w:id="4266" w:author="Zhang, Lifen" w:date="2017-03-30T09:17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DNS</w:t>
                                </w:r>
                                <w:r w:rsidRPr="00F35A98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4267" w:author="Zhang, Lifen" w:date="2017-03-30T09:17:00Z">
                                      <w:rPr>
                                        <w:rFonts w:hint="eastAsia"/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服务器</w:t>
                                </w:r>
                              </w:ins>
                            </w:p>
                            <w:p w14:paraId="472E68CA" w14:textId="2F47CD0F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268" w:author="Zhang, Lifen" w:date="2017-03-29T17:59:00Z"/>
                                  <w:noProof/>
                                  <w:sz w:val="20"/>
                                  <w:szCs w:val="20"/>
                                  <w:rPrChange w:id="4269" w:author="Horace Sun" w:date="2017-03-29T14:19:00Z">
                                    <w:rPr>
                                      <w:del w:id="4270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271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272" w:author="Zhang, Lifen" w:date="2017-03-30T09:17:00Z">
                                <w:r w:rsidRPr="00F35A98">
                                  <w:rPr>
                                    <w:noProof/>
                                    <w:sz w:val="20"/>
                                    <w:szCs w:val="20"/>
                                    <w:rPrChange w:id="4273" w:author="Zhang, Lifen" w:date="2017-03-30T09:18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nameserver 61.128.128.68 #</w:t>
                                </w:r>
                                <w:r w:rsidRPr="00F35A98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4274" w:author="Zhang, Lifen" w:date="2017-03-30T09:18:00Z">
                                      <w:rPr>
                                        <w:rFonts w:hint="eastAsia"/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备用</w:t>
                                </w:r>
                                <w:r w:rsidRPr="00F35A98">
                                  <w:rPr>
                                    <w:noProof/>
                                    <w:sz w:val="20"/>
                                    <w:szCs w:val="20"/>
                                    <w:rPrChange w:id="4275" w:author="Zhang, Lifen" w:date="2017-03-30T09:18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DNS</w:t>
                                </w:r>
                                <w:r w:rsidRPr="00F35A98">
                                  <w:rPr>
                                    <w:rFonts w:hint="eastAsia"/>
                                    <w:noProof/>
                                    <w:sz w:val="20"/>
                                    <w:szCs w:val="20"/>
                                    <w:rPrChange w:id="4276" w:author="Zhang, Lifen" w:date="2017-03-30T09:18:00Z">
                                      <w:rPr>
                                        <w:rFonts w:hint="eastAsia"/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服务器</w:t>
                                </w:r>
                              </w:ins>
                              <w:ins w:id="4277" w:author="Horace Sun" w:date="2017-03-29T14:19:00Z">
                                <w:del w:id="4278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279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ins>
                            </w:p>
                            <w:p w14:paraId="5A76F7EE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280" w:author="Zhang, Lifen" w:date="2017-03-29T17:59:00Z"/>
                                  <w:noProof/>
                                  <w:sz w:val="20"/>
                                  <w:szCs w:val="20"/>
                                  <w:rPrChange w:id="4281" w:author="Horace Sun" w:date="2017-03-29T14:19:00Z">
                                    <w:rPr>
                                      <w:del w:id="4282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283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284" w:author="Horace Sun" w:date="2017-03-29T14:19:00Z">
                                <w:del w:id="4285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286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ins>
                            </w:p>
                            <w:p w14:paraId="21124A8B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287" w:author="Zhang, Lifen" w:date="2017-03-29T17:59:00Z"/>
                                  <w:noProof/>
                                  <w:sz w:val="20"/>
                                  <w:szCs w:val="20"/>
                                  <w:rPrChange w:id="4288" w:author="Horace Sun" w:date="2017-03-29T14:19:00Z">
                                    <w:rPr>
                                      <w:del w:id="4289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290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55C26B3F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291" w:author="Zhang, Lifen" w:date="2017-03-29T17:59:00Z"/>
                                  <w:noProof/>
                                  <w:sz w:val="20"/>
                                  <w:szCs w:val="20"/>
                                  <w:rPrChange w:id="4292" w:author="Horace Sun" w:date="2017-03-29T14:19:00Z">
                                    <w:rPr>
                                      <w:del w:id="4293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294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295" w:author="Horace Sun" w:date="2017-03-29T14:19:00Z">
                                <w:del w:id="4296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297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ins>
                            </w:p>
                            <w:p w14:paraId="1E9924EF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298" w:author="Zhang, Lifen" w:date="2017-03-29T17:59:00Z"/>
                                  <w:noProof/>
                                  <w:sz w:val="20"/>
                                  <w:szCs w:val="20"/>
                                  <w:rPrChange w:id="4299" w:author="Horace Sun" w:date="2017-03-29T14:19:00Z">
                                    <w:rPr>
                                      <w:del w:id="4300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301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302" w:author="Horace Sun" w:date="2017-03-29T14:19:00Z">
                                <w:del w:id="4303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304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ins>
                            </w:p>
                            <w:p w14:paraId="742A9E84" w14:textId="77777777" w:rsidR="00503F51" w:rsidRPr="00561444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  <w:rPrChange w:id="4305" w:author="Horace Sun" w:date="2017-03-29T14:19:00Z">
                                    <w:rPr>
                                      <w:noProof/>
                                    </w:rPr>
                                  </w:rPrChange>
                                </w:rPr>
                                <w:pPrChange w:id="4306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307" w:author="Horace Sun" w:date="2017-03-29T14:19:00Z">
                                <w:del w:id="4308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309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ins>
                            </w:p>
                            <w:p w14:paraId="221028EA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310" w:author="Sun, Horace (CH01)" w:date="2017-03-28T18:22:00Z"/>
                                  <w:del w:id="4311" w:author="Horace Sun" w:date="2017-03-29T14:12:00Z"/>
                                  <w:sz w:val="20"/>
                                  <w:szCs w:val="20"/>
                                  <w:rPrChange w:id="4312" w:author="Horace Sun" w:date="2017-03-29T14:19:00Z">
                                    <w:rPr>
                                      <w:ins w:id="4313" w:author="Sun, Horace (CH01)" w:date="2017-03-28T18:22:00Z"/>
                                      <w:del w:id="4314" w:author="Horace Sun" w:date="2017-03-29T14:12:00Z"/>
                                    </w:rPr>
                                  </w:rPrChange>
                                </w:rPr>
                                <w:pPrChange w:id="4315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316" w:author="Sun, Horace (CH01)" w:date="2017-03-28T18:22:00Z">
                                <w:del w:id="4317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318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60FE4F54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319" w:author="Sun, Horace (CH01)" w:date="2017-03-28T18:22:00Z"/>
                                  <w:del w:id="4320" w:author="Horace Sun" w:date="2017-03-29T14:12:00Z"/>
                                  <w:sz w:val="20"/>
                                  <w:szCs w:val="20"/>
                                  <w:rPrChange w:id="4321" w:author="Horace Sun" w:date="2017-03-29T14:19:00Z">
                                    <w:rPr>
                                      <w:ins w:id="4322" w:author="Sun, Horace (CH01)" w:date="2017-03-28T18:22:00Z"/>
                                      <w:del w:id="4323" w:author="Horace Sun" w:date="2017-03-29T14:12:00Z"/>
                                    </w:rPr>
                                  </w:rPrChange>
                                </w:rPr>
                                <w:pPrChange w:id="4324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325" w:author="Sun, Horace (CH01)" w:date="2017-03-28T18:22:00Z">
                                <w:del w:id="4326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327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17363DCF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328" w:author="Sun, Horace (CH01)" w:date="2017-03-28T18:22:00Z"/>
                                  <w:del w:id="4329" w:author="Horace Sun" w:date="2017-03-29T14:12:00Z"/>
                                  <w:sz w:val="20"/>
                                  <w:szCs w:val="20"/>
                                  <w:rPrChange w:id="4330" w:author="Horace Sun" w:date="2017-03-29T14:19:00Z">
                                    <w:rPr>
                                      <w:ins w:id="4331" w:author="Sun, Horace (CH01)" w:date="2017-03-28T18:22:00Z"/>
                                      <w:del w:id="4332" w:author="Horace Sun" w:date="2017-03-29T14:12:00Z"/>
                                    </w:rPr>
                                  </w:rPrChange>
                                </w:rPr>
                                <w:pPrChange w:id="4333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334" w:author="Sun, Horace (CH01)" w:date="2017-03-28T18:22:00Z">
                                <w:del w:id="4335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336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16EDDE15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337" w:author="Sun, Horace (CH01)" w:date="2017-03-28T18:22:00Z"/>
                                  <w:del w:id="4338" w:author="Horace Sun" w:date="2017-03-29T14:12:00Z"/>
                                  <w:sz w:val="20"/>
                                  <w:szCs w:val="20"/>
                                  <w:rPrChange w:id="4339" w:author="Horace Sun" w:date="2017-03-29T14:19:00Z">
                                    <w:rPr>
                                      <w:ins w:id="4340" w:author="Sun, Horace (CH01)" w:date="2017-03-28T18:22:00Z"/>
                                      <w:del w:id="4341" w:author="Horace Sun" w:date="2017-03-29T14:12:00Z"/>
                                    </w:rPr>
                                  </w:rPrChange>
                                </w:rPr>
                                <w:pPrChange w:id="4342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343" w:author="Sun, Horace (CH01)" w:date="2017-03-28T18:22:00Z">
                                <w:del w:id="4344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345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3E6D81BA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346" w:author="Sun, Horace (CH01)" w:date="2017-03-28T18:23:00Z"/>
                                  <w:del w:id="4347" w:author="Horace Sun" w:date="2017-03-29T14:12:00Z"/>
                                  <w:sz w:val="20"/>
                                  <w:szCs w:val="20"/>
                                  <w:rPrChange w:id="4348" w:author="Horace Sun" w:date="2017-03-29T14:19:00Z">
                                    <w:rPr>
                                      <w:ins w:id="4349" w:author="Sun, Horace (CH01)" w:date="2017-03-28T18:23:00Z"/>
                                      <w:del w:id="4350" w:author="Horace Sun" w:date="2017-03-29T14:12:00Z"/>
                                    </w:rPr>
                                  </w:rPrChange>
                                </w:rPr>
                                <w:pPrChange w:id="4351" w:author="Horace Sun" w:date="2017-03-29T14:20:00Z">
                                  <w:pPr/>
                                </w:pPrChange>
                              </w:pPr>
                              <w:ins w:id="4352" w:author="Sun, Horace (CH01)" w:date="2017-03-28T18:22:00Z">
                                <w:del w:id="4353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354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0A169BF5" w14:textId="77777777" w:rsidR="00503F51" w:rsidRPr="00561444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szCs w:val="20"/>
                                  <w:rPrChange w:id="4355" w:author="Horace Sun" w:date="2017-03-29T14:19:00Z">
                                    <w:rPr/>
                                  </w:rPrChange>
                                </w:rPr>
                                <w:pPrChange w:id="4356" w:author="Horace Sun" w:date="2017-03-29T14:20:00Z">
                                  <w:pPr/>
                                </w:pPrChange>
                              </w:pPr>
                              <w:ins w:id="4357" w:author="Sun, Horace (CH01)" w:date="2017-03-28T18:22:00Z">
                                <w:del w:id="4358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359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06BA62A9" id="_x0000_s1034" type="#_x0000_t202" style="position:absolute;left:0;text-align:left;margin-left:37.8pt;margin-top:58.3pt;width:391.8pt;height:36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">
                  <v:textbox>
                    <w:txbxContent>
                      <w:p w14:paraId="2A020B0D" w14:textId="77777777" w:rsidR="00503F51" w:rsidRPr="00F35A98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4360" w:author="Zhang, Lifen" w:date="2017-03-30T09:17:00Z"/>
                            <w:noProof/>
                            <w:sz w:val="20"/>
                            <w:szCs w:val="20"/>
                            <w:rPrChange w:id="4361" w:author="Zhang, Lifen" w:date="2017-03-30T09:17:00Z">
                              <w:rPr>
                                <w:ins w:id="4362" w:author="Zhang, Lifen" w:date="2017-03-30T09:17:00Z"/>
                                <w:noProof/>
                                <w:highlight w:val="yellow"/>
                              </w:rPr>
                            </w:rPrChange>
                          </w:rPr>
                          <w:pPrChange w:id="4363" w:author="Zhang, Lifen" w:date="2017-03-30T09:17:00Z">
                            <w:pPr>
                              <w:pStyle w:val="ListParagraph"/>
                            </w:pPr>
                          </w:pPrChange>
                        </w:pPr>
                        <w:ins w:id="4364" w:author="Zhang, Lifen" w:date="2017-03-30T09:17:00Z">
                          <w:r w:rsidRPr="00F35A98">
                            <w:rPr>
                              <w:noProof/>
                              <w:sz w:val="20"/>
                              <w:szCs w:val="20"/>
                              <w:rPrChange w:id="4365" w:author="Zhang, Lifen" w:date="2017-03-30T09:17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nameserver 202.202.32.33 #</w:t>
                          </w:r>
                          <w:r w:rsidRPr="00F35A98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4366" w:author="Zhang, Lifen" w:date="2017-03-30T09:17:00Z">
                                <w:rPr>
                                  <w:rFonts w:hint="eastAsia"/>
                                  <w:noProof/>
                                  <w:highlight w:val="yellow"/>
                                </w:rPr>
                              </w:rPrChange>
                            </w:rPr>
                            <w:t>首选</w:t>
                          </w:r>
                          <w:r w:rsidRPr="00F35A98">
                            <w:rPr>
                              <w:noProof/>
                              <w:sz w:val="20"/>
                              <w:szCs w:val="20"/>
                              <w:rPrChange w:id="4367" w:author="Zhang, Lifen" w:date="2017-03-30T09:17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DNS</w:t>
                          </w:r>
                          <w:r w:rsidRPr="00F35A98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4368" w:author="Zhang, Lifen" w:date="2017-03-30T09:17:00Z">
                                <w:rPr>
                                  <w:rFonts w:hint="eastAsia"/>
                                  <w:noProof/>
                                  <w:highlight w:val="yellow"/>
                                </w:rPr>
                              </w:rPrChange>
                            </w:rPr>
                            <w:t>服务器</w:t>
                          </w:r>
                        </w:ins>
                      </w:p>
                      <w:p w14:paraId="472E68CA" w14:textId="2F47CD0F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369" w:author="Zhang, Lifen" w:date="2017-03-29T17:59:00Z"/>
                            <w:noProof/>
                            <w:sz w:val="20"/>
                            <w:szCs w:val="20"/>
                            <w:rPrChange w:id="4370" w:author="Horace Sun" w:date="2017-03-29T14:19:00Z">
                              <w:rPr>
                                <w:del w:id="4371" w:author="Zhang, Lifen" w:date="2017-03-29T17:59:00Z"/>
                                <w:noProof/>
                              </w:rPr>
                            </w:rPrChange>
                          </w:rPr>
                          <w:pPrChange w:id="4372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373" w:author="Zhang, Lifen" w:date="2017-03-30T09:17:00Z">
                          <w:r w:rsidRPr="00F35A98">
                            <w:rPr>
                              <w:noProof/>
                              <w:sz w:val="20"/>
                              <w:szCs w:val="20"/>
                              <w:rPrChange w:id="4374" w:author="Zhang, Lifen" w:date="2017-03-30T09:18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nameserver 61.128.128.68 #</w:t>
                          </w:r>
                          <w:r w:rsidRPr="00F35A98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4375" w:author="Zhang, Lifen" w:date="2017-03-30T09:18:00Z">
                                <w:rPr>
                                  <w:rFonts w:hint="eastAsia"/>
                                  <w:noProof/>
                                  <w:highlight w:val="yellow"/>
                                </w:rPr>
                              </w:rPrChange>
                            </w:rPr>
                            <w:t>备用</w:t>
                          </w:r>
                          <w:r w:rsidRPr="00F35A98">
                            <w:rPr>
                              <w:noProof/>
                              <w:sz w:val="20"/>
                              <w:szCs w:val="20"/>
                              <w:rPrChange w:id="4376" w:author="Zhang, Lifen" w:date="2017-03-30T09:18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DNS</w:t>
                          </w:r>
                          <w:r w:rsidRPr="00F35A98">
                            <w:rPr>
                              <w:rFonts w:hint="eastAsia"/>
                              <w:noProof/>
                              <w:sz w:val="20"/>
                              <w:szCs w:val="20"/>
                              <w:rPrChange w:id="4377" w:author="Zhang, Lifen" w:date="2017-03-30T09:18:00Z">
                                <w:rPr>
                                  <w:rFonts w:hint="eastAsia"/>
                                  <w:noProof/>
                                  <w:highlight w:val="yellow"/>
                                </w:rPr>
                              </w:rPrChange>
                            </w:rPr>
                            <w:t>服务器</w:t>
                          </w:r>
                        </w:ins>
                        <w:ins w:id="4378" w:author="Horace Sun" w:date="2017-03-29T14:19:00Z">
                          <w:del w:id="4379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380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ins>
                      </w:p>
                      <w:p w14:paraId="5A76F7EE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381" w:author="Zhang, Lifen" w:date="2017-03-29T17:59:00Z"/>
                            <w:noProof/>
                            <w:sz w:val="20"/>
                            <w:szCs w:val="20"/>
                            <w:rPrChange w:id="4382" w:author="Horace Sun" w:date="2017-03-29T14:19:00Z">
                              <w:rPr>
                                <w:del w:id="4383" w:author="Zhang, Lifen" w:date="2017-03-29T17:59:00Z"/>
                                <w:noProof/>
                              </w:rPr>
                            </w:rPrChange>
                          </w:rPr>
                          <w:pPrChange w:id="4384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385" w:author="Horace Sun" w:date="2017-03-29T14:19:00Z">
                          <w:del w:id="4386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387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ins>
                      </w:p>
                      <w:p w14:paraId="21124A8B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388" w:author="Zhang, Lifen" w:date="2017-03-29T17:59:00Z"/>
                            <w:noProof/>
                            <w:sz w:val="20"/>
                            <w:szCs w:val="20"/>
                            <w:rPrChange w:id="4389" w:author="Horace Sun" w:date="2017-03-29T14:19:00Z">
                              <w:rPr>
                                <w:del w:id="4390" w:author="Zhang, Lifen" w:date="2017-03-29T17:59:00Z"/>
                                <w:noProof/>
                              </w:rPr>
                            </w:rPrChange>
                          </w:rPr>
                          <w:pPrChange w:id="4391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55C26B3F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392" w:author="Zhang, Lifen" w:date="2017-03-29T17:59:00Z"/>
                            <w:noProof/>
                            <w:sz w:val="20"/>
                            <w:szCs w:val="20"/>
                            <w:rPrChange w:id="4393" w:author="Horace Sun" w:date="2017-03-29T14:19:00Z">
                              <w:rPr>
                                <w:del w:id="4394" w:author="Zhang, Lifen" w:date="2017-03-29T17:59:00Z"/>
                                <w:noProof/>
                              </w:rPr>
                            </w:rPrChange>
                          </w:rPr>
                          <w:pPrChange w:id="4395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396" w:author="Horace Sun" w:date="2017-03-29T14:19:00Z">
                          <w:del w:id="4397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398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ins>
                      </w:p>
                      <w:p w14:paraId="1E9924EF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399" w:author="Zhang, Lifen" w:date="2017-03-29T17:59:00Z"/>
                            <w:noProof/>
                            <w:sz w:val="20"/>
                            <w:szCs w:val="20"/>
                            <w:rPrChange w:id="4400" w:author="Horace Sun" w:date="2017-03-29T14:19:00Z">
                              <w:rPr>
                                <w:del w:id="4401" w:author="Zhang, Lifen" w:date="2017-03-29T17:59:00Z"/>
                                <w:noProof/>
                              </w:rPr>
                            </w:rPrChange>
                          </w:rPr>
                          <w:pPrChange w:id="4402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403" w:author="Horace Sun" w:date="2017-03-29T14:19:00Z">
                          <w:del w:id="4404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405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ins>
                      </w:p>
                      <w:p w14:paraId="742A9E84" w14:textId="77777777" w:rsidR="00503F51" w:rsidRPr="00561444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noProof/>
                            <w:sz w:val="20"/>
                            <w:szCs w:val="20"/>
                            <w:rPrChange w:id="4406" w:author="Horace Sun" w:date="2017-03-29T14:19:00Z">
                              <w:rPr>
                                <w:noProof/>
                              </w:rPr>
                            </w:rPrChange>
                          </w:rPr>
                          <w:pPrChange w:id="4407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408" w:author="Horace Sun" w:date="2017-03-29T14:19:00Z">
                          <w:del w:id="4409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410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ins>
                      </w:p>
                      <w:p w14:paraId="221028EA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411" w:author="Sun, Horace (CH01)" w:date="2017-03-28T18:22:00Z"/>
                            <w:del w:id="4412" w:author="Horace Sun" w:date="2017-03-29T14:12:00Z"/>
                            <w:sz w:val="20"/>
                            <w:szCs w:val="20"/>
                            <w:rPrChange w:id="4413" w:author="Horace Sun" w:date="2017-03-29T14:19:00Z">
                              <w:rPr>
                                <w:ins w:id="4414" w:author="Sun, Horace (CH01)" w:date="2017-03-28T18:22:00Z"/>
                                <w:del w:id="4415" w:author="Horace Sun" w:date="2017-03-29T14:12:00Z"/>
                              </w:rPr>
                            </w:rPrChange>
                          </w:rPr>
                          <w:pPrChange w:id="4416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417" w:author="Sun, Horace (CH01)" w:date="2017-03-28T18:22:00Z">
                          <w:del w:id="4418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419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60FE4F54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420" w:author="Sun, Horace (CH01)" w:date="2017-03-28T18:22:00Z"/>
                            <w:del w:id="4421" w:author="Horace Sun" w:date="2017-03-29T14:12:00Z"/>
                            <w:sz w:val="20"/>
                            <w:szCs w:val="20"/>
                            <w:rPrChange w:id="4422" w:author="Horace Sun" w:date="2017-03-29T14:19:00Z">
                              <w:rPr>
                                <w:ins w:id="4423" w:author="Sun, Horace (CH01)" w:date="2017-03-28T18:22:00Z"/>
                                <w:del w:id="4424" w:author="Horace Sun" w:date="2017-03-29T14:12:00Z"/>
                              </w:rPr>
                            </w:rPrChange>
                          </w:rPr>
                          <w:pPrChange w:id="4425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426" w:author="Sun, Horace (CH01)" w:date="2017-03-28T18:22:00Z">
                          <w:del w:id="4427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428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17363DCF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429" w:author="Sun, Horace (CH01)" w:date="2017-03-28T18:22:00Z"/>
                            <w:del w:id="4430" w:author="Horace Sun" w:date="2017-03-29T14:12:00Z"/>
                            <w:sz w:val="20"/>
                            <w:szCs w:val="20"/>
                            <w:rPrChange w:id="4431" w:author="Horace Sun" w:date="2017-03-29T14:19:00Z">
                              <w:rPr>
                                <w:ins w:id="4432" w:author="Sun, Horace (CH01)" w:date="2017-03-28T18:22:00Z"/>
                                <w:del w:id="4433" w:author="Horace Sun" w:date="2017-03-29T14:12:00Z"/>
                              </w:rPr>
                            </w:rPrChange>
                          </w:rPr>
                          <w:pPrChange w:id="4434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435" w:author="Sun, Horace (CH01)" w:date="2017-03-28T18:22:00Z">
                          <w:del w:id="4436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437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16EDDE15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438" w:author="Sun, Horace (CH01)" w:date="2017-03-28T18:22:00Z"/>
                            <w:del w:id="4439" w:author="Horace Sun" w:date="2017-03-29T14:12:00Z"/>
                            <w:sz w:val="20"/>
                            <w:szCs w:val="20"/>
                            <w:rPrChange w:id="4440" w:author="Horace Sun" w:date="2017-03-29T14:19:00Z">
                              <w:rPr>
                                <w:ins w:id="4441" w:author="Sun, Horace (CH01)" w:date="2017-03-28T18:22:00Z"/>
                                <w:del w:id="4442" w:author="Horace Sun" w:date="2017-03-29T14:12:00Z"/>
                              </w:rPr>
                            </w:rPrChange>
                          </w:rPr>
                          <w:pPrChange w:id="4443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444" w:author="Sun, Horace (CH01)" w:date="2017-03-28T18:22:00Z">
                          <w:del w:id="4445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446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3E6D81BA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447" w:author="Sun, Horace (CH01)" w:date="2017-03-28T18:23:00Z"/>
                            <w:del w:id="4448" w:author="Horace Sun" w:date="2017-03-29T14:12:00Z"/>
                            <w:sz w:val="20"/>
                            <w:szCs w:val="20"/>
                            <w:rPrChange w:id="4449" w:author="Horace Sun" w:date="2017-03-29T14:19:00Z">
                              <w:rPr>
                                <w:ins w:id="4450" w:author="Sun, Horace (CH01)" w:date="2017-03-28T18:23:00Z"/>
                                <w:del w:id="4451" w:author="Horace Sun" w:date="2017-03-29T14:12:00Z"/>
                              </w:rPr>
                            </w:rPrChange>
                          </w:rPr>
                          <w:pPrChange w:id="4452" w:author="Horace Sun" w:date="2017-03-29T14:20:00Z">
                            <w:pPr/>
                          </w:pPrChange>
                        </w:pPr>
                        <w:ins w:id="4453" w:author="Sun, Horace (CH01)" w:date="2017-03-28T18:22:00Z">
                          <w:del w:id="4454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455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0A169BF5" w14:textId="77777777" w:rsidR="00503F51" w:rsidRPr="00561444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szCs w:val="20"/>
                            <w:rPrChange w:id="4456" w:author="Horace Sun" w:date="2017-03-29T14:19:00Z">
                              <w:rPr/>
                            </w:rPrChange>
                          </w:rPr>
                          <w:pPrChange w:id="4457" w:author="Horace Sun" w:date="2017-03-29T14:20:00Z">
                            <w:pPr/>
                          </w:pPrChange>
                        </w:pPr>
                        <w:ins w:id="4458" w:author="Sun, Horace (CH01)" w:date="2017-03-28T18:22:00Z">
                          <w:del w:id="4459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460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</w:ins>
      <w:del w:id="4461" w:author="Zhang, Lifen" w:date="2017-03-29T18:11:00Z">
        <w:r w:rsidR="00700623" w:rsidRPr="00F44154" w:rsidDel="0070042E">
          <w:rPr>
            <w:noProof/>
            <w:rPrChange w:id="4462" w:author="Zhao, Helen" w:date="2017-04-12T14:52:00Z">
              <w:rPr>
                <w:noProof/>
                <w:highlight w:val="yellow"/>
              </w:rPr>
            </w:rPrChange>
          </w:rPr>
          <w:delText>sudo vi /etc/resolv.conf</w:delText>
        </w:r>
        <w:r w:rsidR="00700623" w:rsidRPr="00F44154" w:rsidDel="0070042E">
          <w:rPr>
            <w:noProof/>
          </w:rPr>
          <w:delText xml:space="preserve"> </w:delText>
        </w:r>
        <w:r w:rsidR="00CB0783" w:rsidRPr="00F44154" w:rsidDel="0070042E">
          <w:rPr>
            <w:noProof/>
          </w:rPr>
          <w:delText xml:space="preserve"> </w:delText>
        </w:r>
        <w:r w:rsidR="00700623" w:rsidRPr="00F44154" w:rsidDel="0070042E">
          <w:rPr>
            <w:noProof/>
          </w:rPr>
          <w:delText>#</w:delText>
        </w:r>
        <w:r w:rsidR="00700623" w:rsidRPr="00F44154" w:rsidDel="0070042E">
          <w:rPr>
            <w:rFonts w:hint="eastAsia"/>
            <w:noProof/>
          </w:rPr>
          <w:delText>用</w:delText>
        </w:r>
        <w:r w:rsidR="00700623" w:rsidRPr="00F44154" w:rsidDel="0070042E">
          <w:rPr>
            <w:noProof/>
          </w:rPr>
          <w:delText>vi</w:delText>
        </w:r>
        <w:r w:rsidR="00700623" w:rsidRPr="00F44154" w:rsidDel="0070042E">
          <w:rPr>
            <w:rFonts w:hint="eastAsia"/>
            <w:noProof/>
          </w:rPr>
          <w:delText>打开文件</w:delText>
        </w:r>
      </w:del>
    </w:p>
    <w:p w14:paraId="693B02BD" w14:textId="79010075" w:rsidR="00700623" w:rsidRPr="00F44154" w:rsidRDefault="00700623">
      <w:pPr>
        <w:pStyle w:val="ListParagraph"/>
        <w:numPr>
          <w:ilvl w:val="0"/>
          <w:numId w:val="25"/>
        </w:numPr>
        <w:rPr>
          <w:ins w:id="4463" w:author="Zhang, Lifen" w:date="2017-03-30T09:17:00Z"/>
          <w:noProof/>
        </w:rPr>
        <w:pPrChange w:id="4464" w:author="Zhang, Lifen" w:date="2017-03-29T18:12:00Z">
          <w:pPr>
            <w:pStyle w:val="ListParagraph"/>
          </w:pPr>
        </w:pPrChange>
      </w:pPr>
      <w:del w:id="4465" w:author="Zhao, Helen" w:date="2017-04-12T14:50:00Z">
        <w:r w:rsidRPr="00F44154" w:rsidDel="002B4447">
          <w:rPr>
            <w:rFonts w:hint="eastAsia"/>
            <w:noProof/>
          </w:rPr>
          <w:delText>然后依次</w:delText>
        </w:r>
      </w:del>
      <w:r w:rsidRPr="00F44154">
        <w:rPr>
          <w:rFonts w:hint="eastAsia"/>
          <w:noProof/>
        </w:rPr>
        <w:t>输入</w:t>
      </w:r>
      <w:r w:rsidR="00E91D08" w:rsidRPr="00F44154">
        <w:rPr>
          <w:rFonts w:hint="eastAsia"/>
          <w:noProof/>
        </w:rPr>
        <w:t>首选和备用的</w:t>
      </w:r>
      <w:r w:rsidR="00E91D08" w:rsidRPr="00F44154">
        <w:rPr>
          <w:noProof/>
        </w:rPr>
        <w:t>DNS</w:t>
      </w:r>
      <w:r w:rsidR="00E91D08" w:rsidRPr="00F44154">
        <w:rPr>
          <w:rFonts w:hint="eastAsia"/>
          <w:noProof/>
        </w:rPr>
        <w:t>服务器地址，例如</w:t>
      </w:r>
      <w:r w:rsidRPr="00F44154">
        <w:rPr>
          <w:rFonts w:hint="eastAsia"/>
          <w:noProof/>
        </w:rPr>
        <w:t>：</w:t>
      </w:r>
    </w:p>
    <w:p w14:paraId="6A3FB2A1" w14:textId="1A270F33" w:rsidR="00CC4637" w:rsidRPr="002B4447" w:rsidDel="00D35328" w:rsidRDefault="00CC4637">
      <w:pPr>
        <w:ind w:left="720"/>
        <w:rPr>
          <w:del w:id="4466" w:author="Zhao, Helen" w:date="2017-04-12T16:12:00Z"/>
          <w:b/>
          <w:noProof/>
          <w:color w:val="FF0000"/>
          <w:rPrChange w:id="4467" w:author="Zhao, Helen" w:date="2017-04-12T14:51:00Z">
            <w:rPr>
              <w:del w:id="4468" w:author="Zhao, Helen" w:date="2017-04-12T16:12:00Z"/>
              <w:noProof/>
            </w:rPr>
          </w:rPrChange>
        </w:rPr>
        <w:pPrChange w:id="4469" w:author="Zhang, Lifen" w:date="2017-03-29T18:12:00Z">
          <w:pPr>
            <w:pStyle w:val="ListParagraph"/>
          </w:pPr>
        </w:pPrChange>
      </w:pPr>
    </w:p>
    <w:p w14:paraId="17E50586" w14:textId="61410CCC" w:rsidR="00700623" w:rsidRPr="002B4447" w:rsidDel="00D35328" w:rsidRDefault="00700623" w:rsidP="00700623">
      <w:pPr>
        <w:pStyle w:val="ListParagraph"/>
        <w:rPr>
          <w:del w:id="4470" w:author="Zhao, Helen" w:date="2017-04-12T16:12:00Z"/>
          <w:b/>
          <w:noProof/>
          <w:color w:val="FF0000"/>
          <w:highlight w:val="yellow"/>
          <w:rPrChange w:id="4471" w:author="Zhao, Helen" w:date="2017-04-12T14:51:00Z">
            <w:rPr>
              <w:del w:id="4472" w:author="Zhao, Helen" w:date="2017-04-12T16:12:00Z"/>
              <w:noProof/>
              <w:highlight w:val="yellow"/>
            </w:rPr>
          </w:rPrChange>
        </w:rPr>
      </w:pPr>
      <w:del w:id="4473" w:author="Zhao, Helen" w:date="2017-04-12T16:12:00Z">
        <w:r w:rsidRPr="002B4447" w:rsidDel="00D35328">
          <w:rPr>
            <w:b/>
            <w:noProof/>
            <w:color w:val="FF0000"/>
            <w:highlight w:val="yellow"/>
            <w:rPrChange w:id="4474" w:author="Zhao, Helen" w:date="2017-04-12T14:51:00Z">
              <w:rPr>
                <w:noProof/>
                <w:highlight w:val="yellow"/>
              </w:rPr>
            </w:rPrChange>
          </w:rPr>
          <w:delText>nameserver 202.202.32.33 #</w:delText>
        </w:r>
        <w:r w:rsidRPr="002B4447" w:rsidDel="00D35328">
          <w:rPr>
            <w:rFonts w:hint="eastAsia"/>
            <w:b/>
            <w:noProof/>
            <w:color w:val="FF0000"/>
            <w:highlight w:val="yellow"/>
            <w:rPrChange w:id="4475" w:author="Zhao, Helen" w:date="2017-04-12T14:51:00Z">
              <w:rPr>
                <w:rFonts w:hint="eastAsia"/>
                <w:noProof/>
                <w:highlight w:val="yellow"/>
              </w:rPr>
            </w:rPrChange>
          </w:rPr>
          <w:delText>首选</w:delText>
        </w:r>
        <w:r w:rsidRPr="002B4447" w:rsidDel="00D35328">
          <w:rPr>
            <w:b/>
            <w:noProof/>
            <w:color w:val="FF0000"/>
            <w:highlight w:val="yellow"/>
            <w:rPrChange w:id="4476" w:author="Zhao, Helen" w:date="2017-04-12T14:51:00Z">
              <w:rPr>
                <w:noProof/>
                <w:highlight w:val="yellow"/>
              </w:rPr>
            </w:rPrChange>
          </w:rPr>
          <w:delText>DNS</w:delText>
        </w:r>
        <w:r w:rsidRPr="002B4447" w:rsidDel="00D35328">
          <w:rPr>
            <w:rFonts w:hint="eastAsia"/>
            <w:b/>
            <w:noProof/>
            <w:color w:val="FF0000"/>
            <w:highlight w:val="yellow"/>
            <w:rPrChange w:id="4477" w:author="Zhao, Helen" w:date="2017-04-12T14:51:00Z">
              <w:rPr>
                <w:rFonts w:hint="eastAsia"/>
                <w:noProof/>
                <w:highlight w:val="yellow"/>
              </w:rPr>
            </w:rPrChange>
          </w:rPr>
          <w:delText>服务器</w:delText>
        </w:r>
      </w:del>
    </w:p>
    <w:p w14:paraId="6619461B" w14:textId="0FA909B2" w:rsidR="00700623" w:rsidRPr="002B4447" w:rsidDel="00D35328" w:rsidRDefault="00700623" w:rsidP="00700623">
      <w:pPr>
        <w:pStyle w:val="ListParagraph"/>
        <w:rPr>
          <w:del w:id="4478" w:author="Zhao, Helen" w:date="2017-04-12T16:12:00Z"/>
          <w:b/>
          <w:noProof/>
          <w:color w:val="FF0000"/>
          <w:rPrChange w:id="4479" w:author="Zhao, Helen" w:date="2017-04-12T14:51:00Z">
            <w:rPr>
              <w:del w:id="4480" w:author="Zhao, Helen" w:date="2017-04-12T16:12:00Z"/>
              <w:noProof/>
            </w:rPr>
          </w:rPrChange>
        </w:rPr>
      </w:pPr>
      <w:del w:id="4481" w:author="Zhao, Helen" w:date="2017-04-12T16:12:00Z">
        <w:r w:rsidRPr="002B4447" w:rsidDel="00D35328">
          <w:rPr>
            <w:b/>
            <w:noProof/>
            <w:color w:val="FF0000"/>
            <w:highlight w:val="yellow"/>
            <w:rPrChange w:id="4482" w:author="Zhao, Helen" w:date="2017-04-12T14:51:00Z">
              <w:rPr>
                <w:noProof/>
                <w:highlight w:val="yellow"/>
              </w:rPr>
            </w:rPrChange>
          </w:rPr>
          <w:delText>nameserver 61.128.128.68 #</w:delText>
        </w:r>
        <w:r w:rsidRPr="002B4447" w:rsidDel="00D35328">
          <w:rPr>
            <w:rFonts w:hint="eastAsia"/>
            <w:b/>
            <w:noProof/>
            <w:color w:val="FF0000"/>
            <w:highlight w:val="yellow"/>
            <w:rPrChange w:id="4483" w:author="Zhao, Helen" w:date="2017-04-12T14:51:00Z">
              <w:rPr>
                <w:rFonts w:hint="eastAsia"/>
                <w:noProof/>
                <w:highlight w:val="yellow"/>
              </w:rPr>
            </w:rPrChange>
          </w:rPr>
          <w:delText>备用</w:delText>
        </w:r>
        <w:r w:rsidRPr="002B4447" w:rsidDel="00D35328">
          <w:rPr>
            <w:b/>
            <w:noProof/>
            <w:color w:val="FF0000"/>
            <w:highlight w:val="yellow"/>
            <w:rPrChange w:id="4484" w:author="Zhao, Helen" w:date="2017-04-12T14:51:00Z">
              <w:rPr>
                <w:noProof/>
                <w:highlight w:val="yellow"/>
              </w:rPr>
            </w:rPrChange>
          </w:rPr>
          <w:delText>DNS</w:delText>
        </w:r>
        <w:r w:rsidRPr="002B4447" w:rsidDel="00D35328">
          <w:rPr>
            <w:rFonts w:hint="eastAsia"/>
            <w:b/>
            <w:noProof/>
            <w:color w:val="FF0000"/>
            <w:highlight w:val="yellow"/>
            <w:rPrChange w:id="4485" w:author="Zhao, Helen" w:date="2017-04-12T14:51:00Z">
              <w:rPr>
                <w:rFonts w:hint="eastAsia"/>
                <w:noProof/>
                <w:highlight w:val="yellow"/>
              </w:rPr>
            </w:rPrChange>
          </w:rPr>
          <w:delText>服务器</w:delText>
        </w:r>
      </w:del>
    </w:p>
    <w:p w14:paraId="0B78AD0C" w14:textId="01E4EDE0" w:rsidR="00F44154" w:rsidRPr="002B4447" w:rsidRDefault="00700623" w:rsidP="00E916BA">
      <w:pPr>
        <w:pStyle w:val="ListParagraph"/>
        <w:rPr>
          <w:b/>
          <w:noProof/>
          <w:color w:val="FF0000"/>
          <w:rPrChange w:id="4486" w:author="Zhao, Helen" w:date="2017-04-12T14:51:00Z">
            <w:rPr>
              <w:noProof/>
            </w:rPr>
          </w:rPrChange>
        </w:rPr>
      </w:pPr>
      <w:del w:id="4487" w:author="Zhao, Helen" w:date="2017-04-12T16:12:00Z">
        <w:r w:rsidRPr="002B4447" w:rsidDel="00D35328">
          <w:rPr>
            <w:b/>
            <w:noProof/>
            <w:color w:val="FF0000"/>
            <w:rPrChange w:id="4488" w:author="Zhao, Helen" w:date="2017-04-12T14:51:00Z">
              <w:rPr>
                <w:noProof/>
              </w:rPr>
            </w:rPrChange>
          </w:rPr>
          <w:delText xml:space="preserve">:wq </w:delText>
        </w:r>
        <w:r w:rsidR="00104AC9" w:rsidRPr="002B4447" w:rsidDel="00D35328">
          <w:rPr>
            <w:b/>
            <w:noProof/>
            <w:color w:val="FF0000"/>
            <w:rPrChange w:id="4489" w:author="Zhao, Helen" w:date="2017-04-12T14:51:00Z">
              <w:rPr>
                <w:noProof/>
              </w:rPr>
            </w:rPrChange>
          </w:rPr>
          <w:delText xml:space="preserve"> </w:delText>
        </w:r>
      </w:del>
      <w:del w:id="4490" w:author="Zhao, Helen" w:date="2017-04-12T14:51:00Z">
        <w:r w:rsidRPr="002B4447" w:rsidDel="002B4447">
          <w:rPr>
            <w:b/>
            <w:noProof/>
            <w:color w:val="FF0000"/>
            <w:rPrChange w:id="4491" w:author="Zhao, Helen" w:date="2017-04-12T14:51:00Z">
              <w:rPr>
                <w:noProof/>
              </w:rPr>
            </w:rPrChange>
          </w:rPr>
          <w:delText>#</w:delText>
        </w:r>
      </w:del>
      <w:del w:id="4492" w:author="Zhao, Helen" w:date="2017-04-12T16:12:00Z">
        <w:r w:rsidRPr="002B4447" w:rsidDel="00D35328">
          <w:rPr>
            <w:rFonts w:hint="eastAsia"/>
            <w:b/>
            <w:noProof/>
            <w:color w:val="FF0000"/>
            <w:rPrChange w:id="4493" w:author="Zhao, Helen" w:date="2017-04-12T14:51:00Z">
              <w:rPr>
                <w:rFonts w:hint="eastAsia"/>
                <w:noProof/>
              </w:rPr>
            </w:rPrChange>
          </w:rPr>
          <w:delText>保存退出</w:delText>
        </w:r>
      </w:del>
    </w:p>
    <w:p w14:paraId="79E10634" w14:textId="7AF42C37" w:rsidR="00700623" w:rsidDel="00D35328" w:rsidRDefault="00D27DDD">
      <w:pPr>
        <w:pStyle w:val="ListParagraph"/>
        <w:numPr>
          <w:ilvl w:val="0"/>
          <w:numId w:val="25"/>
        </w:numPr>
        <w:rPr>
          <w:del w:id="4494" w:author="Zhao, Helen" w:date="2017-04-12T16:12:00Z"/>
          <w:noProof/>
        </w:rPr>
        <w:pPrChange w:id="4495" w:author="Zhang, Lifen" w:date="2017-03-29T18:11:00Z">
          <w:pPr>
            <w:pStyle w:val="ListParagraph"/>
            <w:numPr>
              <w:numId w:val="20"/>
            </w:numPr>
            <w:ind w:hanging="360"/>
          </w:pPr>
        </w:pPrChange>
      </w:pPr>
      <w:ins w:id="4496" w:author="Zhang, Lifen" w:date="2017-03-30T09:19:00Z">
        <w:r w:rsidRPr="0070042E">
          <w:rPr>
            <w:rFonts w:ascii="宋体" w:eastAsia="宋体" w:hAnsi="宋体"/>
            <w:noProof/>
            <w:color w:val="2C2C2C"/>
            <w:sz w:val="21"/>
            <w:szCs w:val="21"/>
          </w:rPr>
          <mc:AlternateContent>
            <mc:Choice Requires="wps">
              <w:drawing>
                <wp:anchor distT="45720" distB="45720" distL="114300" distR="114300" simplePos="0" relativeHeight="251681792" behindDoc="0" locked="0" layoutInCell="1" allowOverlap="1" wp14:anchorId="011802B8" wp14:editId="28D1AFB9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278765</wp:posOffset>
                  </wp:positionV>
                  <wp:extent cx="4975860" cy="327660"/>
                  <wp:effectExtent l="0" t="0" r="15240" b="15240"/>
                  <wp:wrapTopAndBottom/>
                  <wp:docPr id="12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975860" cy="3276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D83143" w14:textId="77777777" w:rsidR="00503F51" w:rsidRPr="00D27DDD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4497" w:author="Zhang, Lifen" w:date="2017-03-30T09:19:00Z"/>
                                  <w:noProof/>
                                  <w:sz w:val="20"/>
                                  <w:szCs w:val="20"/>
                                  <w:rPrChange w:id="4498" w:author="Zhang, Lifen" w:date="2017-03-30T09:19:00Z">
                                    <w:rPr>
                                      <w:ins w:id="4499" w:author="Zhang, Lifen" w:date="2017-03-30T09:19:00Z"/>
                                      <w:noProof/>
                                    </w:rPr>
                                  </w:rPrChange>
                                </w:rPr>
                                <w:pPrChange w:id="4500" w:author="Zhang, Lifen" w:date="2017-03-30T09:19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501" w:author="Zhang, Lifen" w:date="2017-03-30T09:19:00Z">
                                <w:r w:rsidRPr="00D27DDD">
                                  <w:rPr>
                                    <w:noProof/>
                                    <w:sz w:val="20"/>
                                    <w:szCs w:val="20"/>
                                    <w:rPrChange w:id="4502" w:author="Zhang, Lifen" w:date="2017-03-30T09:19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sudo /etc/init.d/networking restart</w:t>
                                </w:r>
                              </w:ins>
                            </w:p>
                            <w:p w14:paraId="33B20352" w14:textId="556FA9F6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503" w:author="Zhang, Lifen" w:date="2017-03-29T17:59:00Z"/>
                                  <w:noProof/>
                                  <w:sz w:val="20"/>
                                  <w:szCs w:val="20"/>
                                  <w:rPrChange w:id="4504" w:author="Horace Sun" w:date="2017-03-29T14:19:00Z">
                                    <w:rPr>
                                      <w:del w:id="4505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506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507" w:author="Horace Sun" w:date="2017-03-29T14:19:00Z">
                                <w:del w:id="4508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509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ins>
                            </w:p>
                            <w:p w14:paraId="4F36359B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510" w:author="Zhang, Lifen" w:date="2017-03-29T17:59:00Z"/>
                                  <w:noProof/>
                                  <w:sz w:val="20"/>
                                  <w:szCs w:val="20"/>
                                  <w:rPrChange w:id="4511" w:author="Horace Sun" w:date="2017-03-29T14:19:00Z">
                                    <w:rPr>
                                      <w:del w:id="4512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513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514" w:author="Horace Sun" w:date="2017-03-29T14:19:00Z">
                                <w:del w:id="4515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516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ins>
                            </w:p>
                            <w:p w14:paraId="6DB36CD3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517" w:author="Zhang, Lifen" w:date="2017-03-29T17:59:00Z"/>
                                  <w:noProof/>
                                  <w:sz w:val="20"/>
                                  <w:szCs w:val="20"/>
                                  <w:rPrChange w:id="4518" w:author="Horace Sun" w:date="2017-03-29T14:19:00Z">
                                    <w:rPr>
                                      <w:del w:id="4519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520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1762BB9D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521" w:author="Zhang, Lifen" w:date="2017-03-29T17:59:00Z"/>
                                  <w:noProof/>
                                  <w:sz w:val="20"/>
                                  <w:szCs w:val="20"/>
                                  <w:rPrChange w:id="4522" w:author="Horace Sun" w:date="2017-03-29T14:19:00Z">
                                    <w:rPr>
                                      <w:del w:id="4523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524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525" w:author="Horace Sun" w:date="2017-03-29T14:19:00Z">
                                <w:del w:id="4526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527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ins>
                            </w:p>
                            <w:p w14:paraId="41C42B4F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528" w:author="Zhang, Lifen" w:date="2017-03-29T17:59:00Z"/>
                                  <w:noProof/>
                                  <w:sz w:val="20"/>
                                  <w:szCs w:val="20"/>
                                  <w:rPrChange w:id="4529" w:author="Horace Sun" w:date="2017-03-29T14:19:00Z">
                                    <w:rPr>
                                      <w:del w:id="4530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531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532" w:author="Horace Sun" w:date="2017-03-29T14:19:00Z">
                                <w:del w:id="4533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534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ins>
                            </w:p>
                            <w:p w14:paraId="1DBE5529" w14:textId="77777777" w:rsidR="00503F51" w:rsidRPr="00561444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  <w:rPrChange w:id="4535" w:author="Horace Sun" w:date="2017-03-29T14:19:00Z">
                                    <w:rPr>
                                      <w:noProof/>
                                    </w:rPr>
                                  </w:rPrChange>
                                </w:rPr>
                                <w:pPrChange w:id="4536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537" w:author="Horace Sun" w:date="2017-03-29T14:19:00Z">
                                <w:del w:id="4538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539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ins>
                            </w:p>
                            <w:p w14:paraId="29D5C91B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540" w:author="Sun, Horace (CH01)" w:date="2017-03-28T18:22:00Z"/>
                                  <w:del w:id="4541" w:author="Horace Sun" w:date="2017-03-29T14:12:00Z"/>
                                  <w:sz w:val="20"/>
                                  <w:szCs w:val="20"/>
                                  <w:rPrChange w:id="4542" w:author="Horace Sun" w:date="2017-03-29T14:19:00Z">
                                    <w:rPr>
                                      <w:ins w:id="4543" w:author="Sun, Horace (CH01)" w:date="2017-03-28T18:22:00Z"/>
                                      <w:del w:id="4544" w:author="Horace Sun" w:date="2017-03-29T14:12:00Z"/>
                                    </w:rPr>
                                  </w:rPrChange>
                                </w:rPr>
                                <w:pPrChange w:id="4545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546" w:author="Sun, Horace (CH01)" w:date="2017-03-28T18:22:00Z">
                                <w:del w:id="4547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548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0990E807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549" w:author="Sun, Horace (CH01)" w:date="2017-03-28T18:22:00Z"/>
                                  <w:del w:id="4550" w:author="Horace Sun" w:date="2017-03-29T14:12:00Z"/>
                                  <w:sz w:val="20"/>
                                  <w:szCs w:val="20"/>
                                  <w:rPrChange w:id="4551" w:author="Horace Sun" w:date="2017-03-29T14:19:00Z">
                                    <w:rPr>
                                      <w:ins w:id="4552" w:author="Sun, Horace (CH01)" w:date="2017-03-28T18:22:00Z"/>
                                      <w:del w:id="4553" w:author="Horace Sun" w:date="2017-03-29T14:12:00Z"/>
                                    </w:rPr>
                                  </w:rPrChange>
                                </w:rPr>
                                <w:pPrChange w:id="4554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555" w:author="Sun, Horace (CH01)" w:date="2017-03-28T18:22:00Z">
                                <w:del w:id="4556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557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17221881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558" w:author="Sun, Horace (CH01)" w:date="2017-03-28T18:22:00Z"/>
                                  <w:del w:id="4559" w:author="Horace Sun" w:date="2017-03-29T14:12:00Z"/>
                                  <w:sz w:val="20"/>
                                  <w:szCs w:val="20"/>
                                  <w:rPrChange w:id="4560" w:author="Horace Sun" w:date="2017-03-29T14:19:00Z">
                                    <w:rPr>
                                      <w:ins w:id="4561" w:author="Sun, Horace (CH01)" w:date="2017-03-28T18:22:00Z"/>
                                      <w:del w:id="4562" w:author="Horace Sun" w:date="2017-03-29T14:12:00Z"/>
                                    </w:rPr>
                                  </w:rPrChange>
                                </w:rPr>
                                <w:pPrChange w:id="4563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564" w:author="Sun, Horace (CH01)" w:date="2017-03-28T18:22:00Z">
                                <w:del w:id="4565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566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1212DD0A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567" w:author="Sun, Horace (CH01)" w:date="2017-03-28T18:22:00Z"/>
                                  <w:del w:id="4568" w:author="Horace Sun" w:date="2017-03-29T14:12:00Z"/>
                                  <w:sz w:val="20"/>
                                  <w:szCs w:val="20"/>
                                  <w:rPrChange w:id="4569" w:author="Horace Sun" w:date="2017-03-29T14:19:00Z">
                                    <w:rPr>
                                      <w:ins w:id="4570" w:author="Sun, Horace (CH01)" w:date="2017-03-28T18:22:00Z"/>
                                      <w:del w:id="4571" w:author="Horace Sun" w:date="2017-03-29T14:12:00Z"/>
                                    </w:rPr>
                                  </w:rPrChange>
                                </w:rPr>
                                <w:pPrChange w:id="4572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573" w:author="Sun, Horace (CH01)" w:date="2017-03-28T18:22:00Z">
                                <w:del w:id="4574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575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78B689BE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576" w:author="Sun, Horace (CH01)" w:date="2017-03-28T18:23:00Z"/>
                                  <w:del w:id="4577" w:author="Horace Sun" w:date="2017-03-29T14:12:00Z"/>
                                  <w:sz w:val="20"/>
                                  <w:szCs w:val="20"/>
                                  <w:rPrChange w:id="4578" w:author="Horace Sun" w:date="2017-03-29T14:19:00Z">
                                    <w:rPr>
                                      <w:ins w:id="4579" w:author="Sun, Horace (CH01)" w:date="2017-03-28T18:23:00Z"/>
                                      <w:del w:id="4580" w:author="Horace Sun" w:date="2017-03-29T14:12:00Z"/>
                                    </w:rPr>
                                  </w:rPrChange>
                                </w:rPr>
                                <w:pPrChange w:id="4581" w:author="Horace Sun" w:date="2017-03-29T14:20:00Z">
                                  <w:pPr/>
                                </w:pPrChange>
                              </w:pPr>
                              <w:ins w:id="4582" w:author="Sun, Horace (CH01)" w:date="2017-03-28T18:22:00Z">
                                <w:del w:id="4583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584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0DCF384F" w14:textId="77777777" w:rsidR="00503F51" w:rsidRPr="00561444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szCs w:val="20"/>
                                  <w:rPrChange w:id="4585" w:author="Horace Sun" w:date="2017-03-29T14:19:00Z">
                                    <w:rPr/>
                                  </w:rPrChange>
                                </w:rPr>
                                <w:pPrChange w:id="4586" w:author="Horace Sun" w:date="2017-03-29T14:20:00Z">
                                  <w:pPr/>
                                </w:pPrChange>
                              </w:pPr>
                              <w:ins w:id="4587" w:author="Sun, Horace (CH01)" w:date="2017-03-28T18:22:00Z">
                                <w:del w:id="4588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589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011802B8" id="_x0000_s1035" type="#_x0000_t202" style="position:absolute;left:0;text-align:left;margin-left:35.4pt;margin-top:21.95pt;width:391.8pt;height:25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">
                  <v:textbox>
                    <w:txbxContent>
                      <w:p w14:paraId="37D83143" w14:textId="77777777" w:rsidR="00503F51" w:rsidRPr="00D27DDD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4590" w:author="Zhang, Lifen" w:date="2017-03-30T09:19:00Z"/>
                            <w:noProof/>
                            <w:sz w:val="20"/>
                            <w:szCs w:val="20"/>
                            <w:rPrChange w:id="4591" w:author="Zhang, Lifen" w:date="2017-03-30T09:19:00Z">
                              <w:rPr>
                                <w:ins w:id="4592" w:author="Zhang, Lifen" w:date="2017-03-30T09:19:00Z"/>
                                <w:noProof/>
                              </w:rPr>
                            </w:rPrChange>
                          </w:rPr>
                          <w:pPrChange w:id="4593" w:author="Zhang, Lifen" w:date="2017-03-30T09:19:00Z">
                            <w:pPr>
                              <w:pStyle w:val="ListParagraph"/>
                            </w:pPr>
                          </w:pPrChange>
                        </w:pPr>
                        <w:ins w:id="4594" w:author="Zhang, Lifen" w:date="2017-03-30T09:19:00Z">
                          <w:r w:rsidRPr="00D27DDD">
                            <w:rPr>
                              <w:noProof/>
                              <w:sz w:val="20"/>
                              <w:szCs w:val="20"/>
                              <w:rPrChange w:id="4595" w:author="Zhang, Lifen" w:date="2017-03-30T09:19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sudo /etc/init.d/networking restart</w:t>
                          </w:r>
                        </w:ins>
                      </w:p>
                      <w:p w14:paraId="33B20352" w14:textId="556FA9F6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596" w:author="Zhang, Lifen" w:date="2017-03-29T17:59:00Z"/>
                            <w:noProof/>
                            <w:sz w:val="20"/>
                            <w:szCs w:val="20"/>
                            <w:rPrChange w:id="4597" w:author="Horace Sun" w:date="2017-03-29T14:19:00Z">
                              <w:rPr>
                                <w:del w:id="4598" w:author="Zhang, Lifen" w:date="2017-03-29T17:59:00Z"/>
                                <w:noProof/>
                              </w:rPr>
                            </w:rPrChange>
                          </w:rPr>
                          <w:pPrChange w:id="4599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600" w:author="Horace Sun" w:date="2017-03-29T14:19:00Z">
                          <w:del w:id="4601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602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ins>
                      </w:p>
                      <w:p w14:paraId="4F36359B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603" w:author="Zhang, Lifen" w:date="2017-03-29T17:59:00Z"/>
                            <w:noProof/>
                            <w:sz w:val="20"/>
                            <w:szCs w:val="20"/>
                            <w:rPrChange w:id="4604" w:author="Horace Sun" w:date="2017-03-29T14:19:00Z">
                              <w:rPr>
                                <w:del w:id="4605" w:author="Zhang, Lifen" w:date="2017-03-29T17:59:00Z"/>
                                <w:noProof/>
                              </w:rPr>
                            </w:rPrChange>
                          </w:rPr>
                          <w:pPrChange w:id="4606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607" w:author="Horace Sun" w:date="2017-03-29T14:19:00Z">
                          <w:del w:id="4608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609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ins>
                      </w:p>
                      <w:p w14:paraId="6DB36CD3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610" w:author="Zhang, Lifen" w:date="2017-03-29T17:59:00Z"/>
                            <w:noProof/>
                            <w:sz w:val="20"/>
                            <w:szCs w:val="20"/>
                            <w:rPrChange w:id="4611" w:author="Horace Sun" w:date="2017-03-29T14:19:00Z">
                              <w:rPr>
                                <w:del w:id="4612" w:author="Zhang, Lifen" w:date="2017-03-29T17:59:00Z"/>
                                <w:noProof/>
                              </w:rPr>
                            </w:rPrChange>
                          </w:rPr>
                          <w:pPrChange w:id="4613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1762BB9D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614" w:author="Zhang, Lifen" w:date="2017-03-29T17:59:00Z"/>
                            <w:noProof/>
                            <w:sz w:val="20"/>
                            <w:szCs w:val="20"/>
                            <w:rPrChange w:id="4615" w:author="Horace Sun" w:date="2017-03-29T14:19:00Z">
                              <w:rPr>
                                <w:del w:id="4616" w:author="Zhang, Lifen" w:date="2017-03-29T17:59:00Z"/>
                                <w:noProof/>
                              </w:rPr>
                            </w:rPrChange>
                          </w:rPr>
                          <w:pPrChange w:id="4617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618" w:author="Horace Sun" w:date="2017-03-29T14:19:00Z">
                          <w:del w:id="4619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620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ins>
                      </w:p>
                      <w:p w14:paraId="41C42B4F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621" w:author="Zhang, Lifen" w:date="2017-03-29T17:59:00Z"/>
                            <w:noProof/>
                            <w:sz w:val="20"/>
                            <w:szCs w:val="20"/>
                            <w:rPrChange w:id="4622" w:author="Horace Sun" w:date="2017-03-29T14:19:00Z">
                              <w:rPr>
                                <w:del w:id="4623" w:author="Zhang, Lifen" w:date="2017-03-29T17:59:00Z"/>
                                <w:noProof/>
                              </w:rPr>
                            </w:rPrChange>
                          </w:rPr>
                          <w:pPrChange w:id="4624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625" w:author="Horace Sun" w:date="2017-03-29T14:19:00Z">
                          <w:del w:id="4626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627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ins>
                      </w:p>
                      <w:p w14:paraId="1DBE5529" w14:textId="77777777" w:rsidR="00503F51" w:rsidRPr="00561444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noProof/>
                            <w:sz w:val="20"/>
                            <w:szCs w:val="20"/>
                            <w:rPrChange w:id="4628" w:author="Horace Sun" w:date="2017-03-29T14:19:00Z">
                              <w:rPr>
                                <w:noProof/>
                              </w:rPr>
                            </w:rPrChange>
                          </w:rPr>
                          <w:pPrChange w:id="4629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630" w:author="Horace Sun" w:date="2017-03-29T14:19:00Z">
                          <w:del w:id="4631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632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ins>
                      </w:p>
                      <w:p w14:paraId="29D5C91B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633" w:author="Sun, Horace (CH01)" w:date="2017-03-28T18:22:00Z"/>
                            <w:del w:id="4634" w:author="Horace Sun" w:date="2017-03-29T14:12:00Z"/>
                            <w:sz w:val="20"/>
                            <w:szCs w:val="20"/>
                            <w:rPrChange w:id="4635" w:author="Horace Sun" w:date="2017-03-29T14:19:00Z">
                              <w:rPr>
                                <w:ins w:id="4636" w:author="Sun, Horace (CH01)" w:date="2017-03-28T18:22:00Z"/>
                                <w:del w:id="4637" w:author="Horace Sun" w:date="2017-03-29T14:12:00Z"/>
                              </w:rPr>
                            </w:rPrChange>
                          </w:rPr>
                          <w:pPrChange w:id="4638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639" w:author="Sun, Horace (CH01)" w:date="2017-03-28T18:22:00Z">
                          <w:del w:id="4640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641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0990E807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642" w:author="Sun, Horace (CH01)" w:date="2017-03-28T18:22:00Z"/>
                            <w:del w:id="4643" w:author="Horace Sun" w:date="2017-03-29T14:12:00Z"/>
                            <w:sz w:val="20"/>
                            <w:szCs w:val="20"/>
                            <w:rPrChange w:id="4644" w:author="Horace Sun" w:date="2017-03-29T14:19:00Z">
                              <w:rPr>
                                <w:ins w:id="4645" w:author="Sun, Horace (CH01)" w:date="2017-03-28T18:22:00Z"/>
                                <w:del w:id="4646" w:author="Horace Sun" w:date="2017-03-29T14:12:00Z"/>
                              </w:rPr>
                            </w:rPrChange>
                          </w:rPr>
                          <w:pPrChange w:id="4647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648" w:author="Sun, Horace (CH01)" w:date="2017-03-28T18:22:00Z">
                          <w:del w:id="4649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650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17221881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651" w:author="Sun, Horace (CH01)" w:date="2017-03-28T18:22:00Z"/>
                            <w:del w:id="4652" w:author="Horace Sun" w:date="2017-03-29T14:12:00Z"/>
                            <w:sz w:val="20"/>
                            <w:szCs w:val="20"/>
                            <w:rPrChange w:id="4653" w:author="Horace Sun" w:date="2017-03-29T14:19:00Z">
                              <w:rPr>
                                <w:ins w:id="4654" w:author="Sun, Horace (CH01)" w:date="2017-03-28T18:22:00Z"/>
                                <w:del w:id="4655" w:author="Horace Sun" w:date="2017-03-29T14:12:00Z"/>
                              </w:rPr>
                            </w:rPrChange>
                          </w:rPr>
                          <w:pPrChange w:id="4656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657" w:author="Sun, Horace (CH01)" w:date="2017-03-28T18:22:00Z">
                          <w:del w:id="4658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659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1212DD0A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660" w:author="Sun, Horace (CH01)" w:date="2017-03-28T18:22:00Z"/>
                            <w:del w:id="4661" w:author="Horace Sun" w:date="2017-03-29T14:12:00Z"/>
                            <w:sz w:val="20"/>
                            <w:szCs w:val="20"/>
                            <w:rPrChange w:id="4662" w:author="Horace Sun" w:date="2017-03-29T14:19:00Z">
                              <w:rPr>
                                <w:ins w:id="4663" w:author="Sun, Horace (CH01)" w:date="2017-03-28T18:22:00Z"/>
                                <w:del w:id="4664" w:author="Horace Sun" w:date="2017-03-29T14:12:00Z"/>
                              </w:rPr>
                            </w:rPrChange>
                          </w:rPr>
                          <w:pPrChange w:id="4665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666" w:author="Sun, Horace (CH01)" w:date="2017-03-28T18:22:00Z">
                          <w:del w:id="4667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668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78B689BE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669" w:author="Sun, Horace (CH01)" w:date="2017-03-28T18:23:00Z"/>
                            <w:del w:id="4670" w:author="Horace Sun" w:date="2017-03-29T14:12:00Z"/>
                            <w:sz w:val="20"/>
                            <w:szCs w:val="20"/>
                            <w:rPrChange w:id="4671" w:author="Horace Sun" w:date="2017-03-29T14:19:00Z">
                              <w:rPr>
                                <w:ins w:id="4672" w:author="Sun, Horace (CH01)" w:date="2017-03-28T18:23:00Z"/>
                                <w:del w:id="4673" w:author="Horace Sun" w:date="2017-03-29T14:12:00Z"/>
                              </w:rPr>
                            </w:rPrChange>
                          </w:rPr>
                          <w:pPrChange w:id="4674" w:author="Horace Sun" w:date="2017-03-29T14:20:00Z">
                            <w:pPr/>
                          </w:pPrChange>
                        </w:pPr>
                        <w:ins w:id="4675" w:author="Sun, Horace (CH01)" w:date="2017-03-28T18:22:00Z">
                          <w:del w:id="4676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677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0DCF384F" w14:textId="77777777" w:rsidR="00503F51" w:rsidRPr="00561444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szCs w:val="20"/>
                            <w:rPrChange w:id="4678" w:author="Horace Sun" w:date="2017-03-29T14:19:00Z">
                              <w:rPr/>
                            </w:rPrChange>
                          </w:rPr>
                          <w:pPrChange w:id="4679" w:author="Horace Sun" w:date="2017-03-29T14:20:00Z">
                            <w:pPr/>
                          </w:pPrChange>
                        </w:pPr>
                        <w:ins w:id="4680" w:author="Sun, Horace (CH01)" w:date="2017-03-28T18:22:00Z">
                          <w:del w:id="4681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682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</w:ins>
      <w:r w:rsidR="00700623">
        <w:rPr>
          <w:rFonts w:hint="eastAsia"/>
          <w:noProof/>
        </w:rPr>
        <w:t>全部修改后，需要将网卡重启，让修改生效，方法如下，输入以下命令：</w:t>
      </w:r>
    </w:p>
    <w:p w14:paraId="386EE590" w14:textId="4C46DE1D" w:rsidR="00871E63" w:rsidRDefault="00871E63">
      <w:pPr>
        <w:pStyle w:val="ListParagraph"/>
        <w:numPr>
          <w:ilvl w:val="0"/>
          <w:numId w:val="25"/>
        </w:numPr>
        <w:rPr>
          <w:ins w:id="4683" w:author="Zhao, Helen" w:date="2017-04-12T15:01:00Z"/>
          <w:noProof/>
        </w:rPr>
        <w:pPrChange w:id="4684" w:author="Zhao, Helen" w:date="2017-04-12T16:12:00Z">
          <w:pPr>
            <w:pStyle w:val="ListParagraph"/>
          </w:pPr>
        </w:pPrChange>
      </w:pPr>
    </w:p>
    <w:p w14:paraId="55C794DC" w14:textId="2CF9B863" w:rsidR="00700623" w:rsidRPr="005D594B" w:rsidDel="005D594B" w:rsidRDefault="00700623" w:rsidP="00700623">
      <w:pPr>
        <w:pStyle w:val="ListParagraph"/>
        <w:rPr>
          <w:del w:id="4685" w:author="Zhang, Lifen" w:date="2017-03-30T09:19:00Z"/>
          <w:noProof/>
        </w:rPr>
      </w:pPr>
      <w:del w:id="4686" w:author="Zhang, Lifen" w:date="2017-03-30T09:19:00Z">
        <w:r w:rsidRPr="005D594B" w:rsidDel="005D594B">
          <w:rPr>
            <w:noProof/>
            <w:rPrChange w:id="4687" w:author="Zhang, Lifen" w:date="2017-03-30T09:20:00Z">
              <w:rPr>
                <w:noProof/>
                <w:highlight w:val="yellow"/>
              </w:rPr>
            </w:rPrChange>
          </w:rPr>
          <w:delText>sudo /etc/init.d/networking restart</w:delText>
        </w:r>
      </w:del>
    </w:p>
    <w:p w14:paraId="67DFF396" w14:textId="1C59D446" w:rsidR="00700623" w:rsidRDefault="00700623" w:rsidP="00700623">
      <w:pPr>
        <w:pStyle w:val="ListParagraph"/>
        <w:rPr>
          <w:noProof/>
        </w:rPr>
      </w:pPr>
      <w:r w:rsidRPr="005D594B">
        <w:rPr>
          <w:rFonts w:hint="eastAsia"/>
          <w:noProof/>
          <w:rPrChange w:id="4688" w:author="Zhang, Lifen" w:date="2017-03-30T09:20:00Z">
            <w:rPr>
              <w:rFonts w:hint="eastAsia"/>
              <w:noProof/>
              <w:highlight w:val="red"/>
            </w:rPr>
          </w:rPrChange>
        </w:rPr>
        <w:t>注意：如果只是要临时改变</w:t>
      </w:r>
      <w:r w:rsidRPr="005D594B">
        <w:rPr>
          <w:noProof/>
          <w:rPrChange w:id="4689" w:author="Zhang, Lifen" w:date="2017-03-30T09:20:00Z">
            <w:rPr>
              <w:noProof/>
              <w:highlight w:val="red"/>
            </w:rPr>
          </w:rPrChange>
        </w:rPr>
        <w:t>ip</w:t>
      </w:r>
      <w:r w:rsidRPr="005D594B">
        <w:rPr>
          <w:rFonts w:hint="eastAsia"/>
          <w:noProof/>
          <w:rPrChange w:id="4690" w:author="Zhang, Lifen" w:date="2017-03-30T09:20:00Z">
            <w:rPr>
              <w:rFonts w:hint="eastAsia"/>
              <w:noProof/>
              <w:highlight w:val="red"/>
            </w:rPr>
          </w:rPrChange>
        </w:rPr>
        <w:t>地址，则不用修改</w:t>
      </w:r>
      <w:ins w:id="4691" w:author="Zhang, Lifen" w:date="2017-03-30T09:21:00Z">
        <w:r w:rsidR="005D594B">
          <w:rPr>
            <w:rFonts w:hint="eastAsia"/>
            <w:noProof/>
          </w:rPr>
          <w:t xml:space="preserve">/etc/network/interfaces </w:t>
        </w:r>
        <w:r w:rsidR="005D594B">
          <w:rPr>
            <w:rFonts w:hint="eastAsia"/>
            <w:noProof/>
          </w:rPr>
          <w:t>文件</w:t>
        </w:r>
      </w:ins>
      <w:del w:id="4692" w:author="Zhang, Lifen" w:date="2017-03-30T09:21:00Z">
        <w:r w:rsidRPr="005D594B" w:rsidDel="005D594B">
          <w:rPr>
            <w:noProof/>
            <w:rPrChange w:id="4693" w:author="Zhang, Lifen" w:date="2017-03-30T09:20:00Z">
              <w:rPr>
                <w:noProof/>
                <w:highlight w:val="red"/>
              </w:rPr>
            </w:rPrChange>
          </w:rPr>
          <w:delText>interfaces</w:delText>
        </w:r>
      </w:del>
      <w:r w:rsidRPr="005D594B">
        <w:rPr>
          <w:rFonts w:hint="eastAsia"/>
          <w:noProof/>
          <w:rPrChange w:id="4694" w:author="Zhang, Lifen" w:date="2017-03-30T09:20:00Z">
            <w:rPr>
              <w:rFonts w:hint="eastAsia"/>
              <w:noProof/>
              <w:highlight w:val="red"/>
            </w:rPr>
          </w:rPrChange>
        </w:rPr>
        <w:t>，只用</w:t>
      </w:r>
      <w:r w:rsidRPr="005D594B">
        <w:rPr>
          <w:noProof/>
          <w:rPrChange w:id="4695" w:author="Zhang, Lifen" w:date="2017-03-30T09:20:00Z">
            <w:rPr>
              <w:noProof/>
              <w:highlight w:val="red"/>
            </w:rPr>
          </w:rPrChange>
        </w:rPr>
        <w:t>ifconfig</w:t>
      </w:r>
      <w:ins w:id="4696" w:author="Zhang, Lifen" w:date="2017-03-30T09:21:00Z">
        <w:r w:rsidR="002B07B6">
          <w:rPr>
            <w:rFonts w:hint="eastAsia"/>
            <w:noProof/>
          </w:rPr>
          <w:t>命令</w:t>
        </w:r>
      </w:ins>
      <w:r w:rsidRPr="005D594B">
        <w:rPr>
          <w:rFonts w:hint="eastAsia"/>
          <w:noProof/>
          <w:rPrChange w:id="4697" w:author="Zhang, Lifen" w:date="2017-03-30T09:20:00Z">
            <w:rPr>
              <w:rFonts w:hint="eastAsia"/>
              <w:noProof/>
              <w:highlight w:val="red"/>
            </w:rPr>
          </w:rPrChange>
        </w:rPr>
        <w:t>即可，不过当系统重启后，系统会恢复</w:t>
      </w:r>
      <w:ins w:id="4698" w:author="Zhang, Lifen" w:date="2017-03-30T09:22:00Z">
        <w:r w:rsidR="00642B27">
          <w:rPr>
            <w:rFonts w:hint="eastAsia"/>
            <w:noProof/>
          </w:rPr>
          <w:t xml:space="preserve">/etc/network/interfaces </w:t>
        </w:r>
        <w:r w:rsidR="00642B27">
          <w:rPr>
            <w:rFonts w:hint="eastAsia"/>
            <w:noProof/>
          </w:rPr>
          <w:t>文件</w:t>
        </w:r>
      </w:ins>
      <w:del w:id="4699" w:author="Zhang, Lifen" w:date="2017-03-30T09:22:00Z">
        <w:r w:rsidRPr="005D594B" w:rsidDel="00642B27">
          <w:rPr>
            <w:noProof/>
            <w:rPrChange w:id="4700" w:author="Zhang, Lifen" w:date="2017-03-30T09:20:00Z">
              <w:rPr>
                <w:noProof/>
                <w:highlight w:val="red"/>
              </w:rPr>
            </w:rPrChange>
          </w:rPr>
          <w:delText>interfaces</w:delText>
        </w:r>
      </w:del>
      <w:r w:rsidRPr="005D594B">
        <w:rPr>
          <w:rFonts w:hint="eastAsia"/>
          <w:noProof/>
          <w:rPrChange w:id="4701" w:author="Zhang, Lifen" w:date="2017-03-30T09:20:00Z">
            <w:rPr>
              <w:rFonts w:hint="eastAsia"/>
              <w:noProof/>
              <w:highlight w:val="red"/>
            </w:rPr>
          </w:rPrChange>
        </w:rPr>
        <w:t>中的配置</w:t>
      </w:r>
      <w:r>
        <w:rPr>
          <w:rFonts w:hint="eastAsia"/>
          <w:noProof/>
        </w:rPr>
        <w:t>，</w:t>
      </w:r>
    </w:p>
    <w:p w14:paraId="684D75EB" w14:textId="1A453580" w:rsidR="00700623" w:rsidRDefault="00700623" w:rsidP="00700623">
      <w:pPr>
        <w:pStyle w:val="ListParagraph"/>
        <w:rPr>
          <w:noProof/>
        </w:rPr>
      </w:pPr>
      <w:r>
        <w:rPr>
          <w:rFonts w:hint="eastAsia"/>
          <w:noProof/>
        </w:rPr>
        <w:t>ifconfig</w:t>
      </w:r>
      <w:r>
        <w:rPr>
          <w:rFonts w:hint="eastAsia"/>
          <w:noProof/>
        </w:rPr>
        <w:t>命令使用方法如下：</w:t>
      </w:r>
    </w:p>
    <w:p w14:paraId="7EB1AB28" w14:textId="6C223974" w:rsidR="00700623" w:rsidRDefault="00F61AF5" w:rsidP="00700623">
      <w:pPr>
        <w:pStyle w:val="ListParagraph"/>
        <w:rPr>
          <w:ins w:id="4702" w:author="Zhang, Lifen" w:date="2017-03-30T09:22:00Z"/>
          <w:noProof/>
        </w:rPr>
      </w:pPr>
      <w:ins w:id="4703" w:author="Zhang, Lifen" w:date="2017-03-30T09:22:00Z">
        <w:r w:rsidRPr="0070042E">
          <w:rPr>
            <w:rFonts w:ascii="宋体" w:eastAsia="宋体" w:hAnsi="宋体"/>
            <w:noProof/>
            <w:color w:val="2C2C2C"/>
            <w:sz w:val="21"/>
            <w:szCs w:val="21"/>
          </w:rPr>
          <mc:AlternateContent>
            <mc:Choice Requires="wps">
              <w:drawing>
                <wp:anchor distT="45720" distB="45720" distL="114300" distR="114300" simplePos="0" relativeHeight="251683840" behindDoc="0" locked="0" layoutInCell="1" allowOverlap="1" wp14:anchorId="6FD07647" wp14:editId="45E00C63">
                  <wp:simplePos x="0" y="0"/>
                  <wp:positionH relativeFrom="margin">
                    <wp:posOffset>457200</wp:posOffset>
                  </wp:positionH>
                  <wp:positionV relativeFrom="paragraph">
                    <wp:posOffset>309880</wp:posOffset>
                  </wp:positionV>
                  <wp:extent cx="4975860" cy="777240"/>
                  <wp:effectExtent l="0" t="0" r="15240" b="22860"/>
                  <wp:wrapTopAndBottom/>
                  <wp:docPr id="15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975860" cy="777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E8E92B" w14:textId="77777777" w:rsidR="00503F51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4704" w:author="Zhang, Lifen" w:date="2017-03-30T09:27:00Z"/>
                                  <w:noProof/>
                                  <w:sz w:val="20"/>
                                  <w:szCs w:val="20"/>
                                </w:rPr>
                                <w:pPrChange w:id="4705" w:author="Zhang, Lifen" w:date="2017-03-30T09:23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706" w:author="Zhang, Lifen" w:date="2017-03-30T09:22:00Z">
                                <w:r w:rsidRPr="00F61AF5">
                                  <w:rPr>
                                    <w:noProof/>
                                    <w:sz w:val="20"/>
                                    <w:szCs w:val="20"/>
                                    <w:rPrChange w:id="4707" w:author="Zhang, Lifen" w:date="2017-03-30T09:23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 xml:space="preserve">sudo ifconfig eth0 172.22.112.13 </w:t>
                                </w:r>
                              </w:ins>
                            </w:p>
                            <w:p w14:paraId="11CD4D77" w14:textId="0745F675" w:rsidR="00503F51" w:rsidRPr="00F61AF5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4708" w:author="Zhang, Lifen" w:date="2017-03-30T09:22:00Z"/>
                                  <w:noProof/>
                                  <w:sz w:val="20"/>
                                  <w:szCs w:val="20"/>
                                  <w:rPrChange w:id="4709" w:author="Zhang, Lifen" w:date="2017-03-30T09:23:00Z">
                                    <w:rPr>
                                      <w:ins w:id="4710" w:author="Zhang, Lifen" w:date="2017-03-30T09:22:00Z"/>
                                      <w:noProof/>
                                      <w:highlight w:val="yellow"/>
                                    </w:rPr>
                                  </w:rPrChange>
                                </w:rPr>
                                <w:pPrChange w:id="4711" w:author="Zhang, Lifen" w:date="2017-03-30T09:23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712" w:author="Zhang, Lifen" w:date="2017-03-30T09:22:00Z">
                                <w:r w:rsidRPr="00F61AF5">
                                  <w:rPr>
                                    <w:noProof/>
                                    <w:sz w:val="20"/>
                                    <w:szCs w:val="20"/>
                                    <w:rPrChange w:id="4713" w:author="Zhang, Lifen" w:date="2017-03-30T09:23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netmask 255.255.255.128</w:t>
                                </w:r>
                              </w:ins>
                            </w:p>
                            <w:p w14:paraId="0C219C16" w14:textId="77777777" w:rsidR="00503F51" w:rsidRPr="00F61AF5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4714" w:author="Zhang, Lifen" w:date="2017-03-30T09:22:00Z"/>
                                  <w:noProof/>
                                  <w:sz w:val="20"/>
                                  <w:szCs w:val="20"/>
                                  <w:rPrChange w:id="4715" w:author="Zhang, Lifen" w:date="2017-03-30T09:23:00Z">
                                    <w:rPr>
                                      <w:ins w:id="4716" w:author="Zhang, Lifen" w:date="2017-03-30T09:22:00Z"/>
                                      <w:noProof/>
                                      <w:highlight w:val="yellow"/>
                                    </w:rPr>
                                  </w:rPrChange>
                                </w:rPr>
                                <w:pPrChange w:id="4717" w:author="Zhang, Lifen" w:date="2017-03-30T09:23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718" w:author="Zhang, Lifen" w:date="2017-03-30T09:22:00Z">
                                <w:r w:rsidRPr="00F61AF5">
                                  <w:rPr>
                                    <w:noProof/>
                                    <w:sz w:val="20"/>
                                    <w:szCs w:val="20"/>
                                    <w:rPrChange w:id="4719" w:author="Zhang, Lifen" w:date="2017-03-30T09:23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route add default gw 172.22.112.1</w:t>
                                </w:r>
                              </w:ins>
                            </w:p>
                            <w:p w14:paraId="006DA0E8" w14:textId="77777777" w:rsidR="00503F51" w:rsidRPr="00F61AF5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4720" w:author="Zhang, Lifen" w:date="2017-03-30T09:22:00Z"/>
                                  <w:noProof/>
                                  <w:sz w:val="20"/>
                                  <w:szCs w:val="20"/>
                                  <w:rPrChange w:id="4721" w:author="Zhang, Lifen" w:date="2017-03-30T09:23:00Z">
                                    <w:rPr>
                                      <w:ins w:id="4722" w:author="Zhang, Lifen" w:date="2017-03-30T09:22:00Z"/>
                                      <w:noProof/>
                                    </w:rPr>
                                  </w:rPrChange>
                                </w:rPr>
                                <w:pPrChange w:id="4723" w:author="Zhang, Lifen" w:date="2017-03-30T09:23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724" w:author="Zhang, Lifen" w:date="2017-03-30T09:22:00Z">
                                <w:r w:rsidRPr="00F61AF5">
                                  <w:rPr>
                                    <w:noProof/>
                                    <w:sz w:val="20"/>
                                    <w:szCs w:val="20"/>
                                    <w:rPrChange w:id="4725" w:author="Zhang, Lifen" w:date="2017-03-30T09:23:00Z">
                                      <w:rPr>
                                        <w:noProof/>
                                        <w:highlight w:val="yellow"/>
                                      </w:rPr>
                                    </w:rPrChange>
                                  </w:rPr>
                                  <w:t>echo nameserver 202.202.32.33 &gt;/etc/resolv.conf</w:t>
                                </w:r>
                              </w:ins>
                            </w:p>
                            <w:p w14:paraId="5A4A0832" w14:textId="4844C884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726" w:author="Zhang, Lifen" w:date="2017-03-29T17:59:00Z"/>
                                  <w:noProof/>
                                  <w:sz w:val="20"/>
                                  <w:szCs w:val="20"/>
                                  <w:rPrChange w:id="4727" w:author="Horace Sun" w:date="2017-03-29T14:19:00Z">
                                    <w:rPr>
                                      <w:del w:id="4728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729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730" w:author="Horace Sun" w:date="2017-03-29T14:19:00Z">
                                <w:del w:id="4731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732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ins>
                            </w:p>
                            <w:p w14:paraId="6529459F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733" w:author="Zhang, Lifen" w:date="2017-03-29T17:59:00Z"/>
                                  <w:noProof/>
                                  <w:sz w:val="20"/>
                                  <w:szCs w:val="20"/>
                                  <w:rPrChange w:id="4734" w:author="Horace Sun" w:date="2017-03-29T14:19:00Z">
                                    <w:rPr>
                                      <w:del w:id="4735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736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737" w:author="Horace Sun" w:date="2017-03-29T14:19:00Z">
                                <w:del w:id="4738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739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ins>
                            </w:p>
                            <w:p w14:paraId="7B60CE55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740" w:author="Zhang, Lifen" w:date="2017-03-29T17:59:00Z"/>
                                  <w:noProof/>
                                  <w:sz w:val="20"/>
                                  <w:szCs w:val="20"/>
                                  <w:rPrChange w:id="4741" w:author="Horace Sun" w:date="2017-03-29T14:19:00Z">
                                    <w:rPr>
                                      <w:del w:id="4742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743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4BD89075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744" w:author="Zhang, Lifen" w:date="2017-03-29T17:59:00Z"/>
                                  <w:noProof/>
                                  <w:sz w:val="20"/>
                                  <w:szCs w:val="20"/>
                                  <w:rPrChange w:id="4745" w:author="Horace Sun" w:date="2017-03-29T14:19:00Z">
                                    <w:rPr>
                                      <w:del w:id="4746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747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748" w:author="Horace Sun" w:date="2017-03-29T14:19:00Z">
                                <w:del w:id="4749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750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ins>
                            </w:p>
                            <w:p w14:paraId="4E2AC2D4" w14:textId="77777777" w:rsidR="00503F51" w:rsidRPr="00561444" w:rsidDel="004040FA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4751" w:author="Zhang, Lifen" w:date="2017-03-29T17:59:00Z"/>
                                  <w:noProof/>
                                  <w:sz w:val="20"/>
                                  <w:szCs w:val="20"/>
                                  <w:rPrChange w:id="4752" w:author="Horace Sun" w:date="2017-03-29T14:19:00Z">
                                    <w:rPr>
                                      <w:del w:id="4753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4754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755" w:author="Horace Sun" w:date="2017-03-29T14:19:00Z">
                                <w:del w:id="4756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757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ins>
                            </w:p>
                            <w:p w14:paraId="59810F30" w14:textId="77777777" w:rsidR="00503F51" w:rsidRPr="00561444" w:rsidRDefault="00503F51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noProof/>
                                  <w:sz w:val="20"/>
                                  <w:szCs w:val="20"/>
                                  <w:rPrChange w:id="4758" w:author="Horace Sun" w:date="2017-03-29T14:19:00Z">
                                    <w:rPr>
                                      <w:noProof/>
                                    </w:rPr>
                                  </w:rPrChange>
                                </w:rPr>
                                <w:pPrChange w:id="4759" w:author="Horace Sun" w:date="2017-03-29T14:2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4760" w:author="Horace Sun" w:date="2017-03-29T14:19:00Z">
                                <w:del w:id="4761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4762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ins>
                            </w:p>
                            <w:p w14:paraId="47308BEA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763" w:author="Sun, Horace (CH01)" w:date="2017-03-28T18:22:00Z"/>
                                  <w:del w:id="4764" w:author="Horace Sun" w:date="2017-03-29T14:12:00Z"/>
                                  <w:sz w:val="20"/>
                                  <w:szCs w:val="20"/>
                                  <w:rPrChange w:id="4765" w:author="Horace Sun" w:date="2017-03-29T14:19:00Z">
                                    <w:rPr>
                                      <w:ins w:id="4766" w:author="Sun, Horace (CH01)" w:date="2017-03-28T18:22:00Z"/>
                                      <w:del w:id="4767" w:author="Horace Sun" w:date="2017-03-29T14:12:00Z"/>
                                    </w:rPr>
                                  </w:rPrChange>
                                </w:rPr>
                                <w:pPrChange w:id="4768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769" w:author="Sun, Horace (CH01)" w:date="2017-03-28T18:22:00Z">
                                <w:del w:id="4770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771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2C7463EE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772" w:author="Sun, Horace (CH01)" w:date="2017-03-28T18:22:00Z"/>
                                  <w:del w:id="4773" w:author="Horace Sun" w:date="2017-03-29T14:12:00Z"/>
                                  <w:sz w:val="20"/>
                                  <w:szCs w:val="20"/>
                                  <w:rPrChange w:id="4774" w:author="Horace Sun" w:date="2017-03-29T14:19:00Z">
                                    <w:rPr>
                                      <w:ins w:id="4775" w:author="Sun, Horace (CH01)" w:date="2017-03-28T18:22:00Z"/>
                                      <w:del w:id="4776" w:author="Horace Sun" w:date="2017-03-29T14:12:00Z"/>
                                    </w:rPr>
                                  </w:rPrChange>
                                </w:rPr>
                                <w:pPrChange w:id="4777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778" w:author="Sun, Horace (CH01)" w:date="2017-03-28T18:22:00Z">
                                <w:del w:id="4779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780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082A65B9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781" w:author="Sun, Horace (CH01)" w:date="2017-03-28T18:22:00Z"/>
                                  <w:del w:id="4782" w:author="Horace Sun" w:date="2017-03-29T14:12:00Z"/>
                                  <w:sz w:val="20"/>
                                  <w:szCs w:val="20"/>
                                  <w:rPrChange w:id="4783" w:author="Horace Sun" w:date="2017-03-29T14:19:00Z">
                                    <w:rPr>
                                      <w:ins w:id="4784" w:author="Sun, Horace (CH01)" w:date="2017-03-28T18:22:00Z"/>
                                      <w:del w:id="4785" w:author="Horace Sun" w:date="2017-03-29T14:12:00Z"/>
                                    </w:rPr>
                                  </w:rPrChange>
                                </w:rPr>
                                <w:pPrChange w:id="4786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787" w:author="Sun, Horace (CH01)" w:date="2017-03-28T18:22:00Z">
                                <w:del w:id="4788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789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5D8D2FE4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790" w:author="Sun, Horace (CH01)" w:date="2017-03-28T18:22:00Z"/>
                                  <w:del w:id="4791" w:author="Horace Sun" w:date="2017-03-29T14:12:00Z"/>
                                  <w:sz w:val="20"/>
                                  <w:szCs w:val="20"/>
                                  <w:rPrChange w:id="4792" w:author="Horace Sun" w:date="2017-03-29T14:19:00Z">
                                    <w:rPr>
                                      <w:ins w:id="4793" w:author="Sun, Horace (CH01)" w:date="2017-03-28T18:22:00Z"/>
                                      <w:del w:id="4794" w:author="Horace Sun" w:date="2017-03-29T14:12:00Z"/>
                                    </w:rPr>
                                  </w:rPrChange>
                                </w:rPr>
                                <w:pPrChange w:id="4795" w:author="Horace Sun" w:date="2017-03-29T14:20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4796" w:author="Sun, Horace (CH01)" w:date="2017-03-28T18:22:00Z">
                                <w:del w:id="4797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798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0C7314D3" w14:textId="77777777" w:rsidR="00503F51" w:rsidRPr="00561444" w:rsidDel="0054344E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ins w:id="4799" w:author="Sun, Horace (CH01)" w:date="2017-03-28T18:23:00Z"/>
                                  <w:del w:id="4800" w:author="Horace Sun" w:date="2017-03-29T14:12:00Z"/>
                                  <w:sz w:val="20"/>
                                  <w:szCs w:val="20"/>
                                  <w:rPrChange w:id="4801" w:author="Horace Sun" w:date="2017-03-29T14:19:00Z">
                                    <w:rPr>
                                      <w:ins w:id="4802" w:author="Sun, Horace (CH01)" w:date="2017-03-28T18:23:00Z"/>
                                      <w:del w:id="4803" w:author="Horace Sun" w:date="2017-03-29T14:12:00Z"/>
                                    </w:rPr>
                                  </w:rPrChange>
                                </w:rPr>
                                <w:pPrChange w:id="4804" w:author="Horace Sun" w:date="2017-03-29T14:20:00Z">
                                  <w:pPr/>
                                </w:pPrChange>
                              </w:pPr>
                              <w:ins w:id="4805" w:author="Sun, Horace (CH01)" w:date="2017-03-28T18:22:00Z">
                                <w:del w:id="4806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807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35F291B5" w14:textId="77777777" w:rsidR="00503F51" w:rsidRPr="00561444" w:rsidRDefault="00503F51">
                              <w:pPr>
                                <w:shd w:val="clear" w:color="auto" w:fill="E7E6E6" w:themeFill="background2"/>
                                <w:ind w:firstLine="360"/>
                                <w:rPr>
                                  <w:sz w:val="20"/>
                                  <w:szCs w:val="20"/>
                                  <w:rPrChange w:id="4808" w:author="Horace Sun" w:date="2017-03-29T14:19:00Z">
                                    <w:rPr/>
                                  </w:rPrChange>
                                </w:rPr>
                                <w:pPrChange w:id="4809" w:author="Horace Sun" w:date="2017-03-29T14:20:00Z">
                                  <w:pPr/>
                                </w:pPrChange>
                              </w:pPr>
                              <w:ins w:id="4810" w:author="Sun, Horace (CH01)" w:date="2017-03-28T18:22:00Z">
                                <w:del w:id="4811" w:author="Horace Sun" w:date="2017-03-29T14:12:00Z">
                                  <w:r w:rsidRPr="00561444" w:rsidDel="0054344E">
                                    <w:rPr>
                                      <w:sz w:val="20"/>
                                      <w:szCs w:val="20"/>
                                      <w:rPrChange w:id="4812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6FD07647" id="_x0000_s1036" type="#_x0000_t202" style="position:absolute;left:0;text-align:left;margin-left:36pt;margin-top:24.4pt;width:391.8pt;height:61.2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">
                  <v:textbox>
                    <w:txbxContent>
                      <w:p w14:paraId="49E8E92B" w14:textId="77777777" w:rsidR="00503F51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4813" w:author="Zhang, Lifen" w:date="2017-03-30T09:27:00Z"/>
                            <w:noProof/>
                            <w:sz w:val="20"/>
                            <w:szCs w:val="20"/>
                          </w:rPr>
                          <w:pPrChange w:id="4814" w:author="Zhang, Lifen" w:date="2017-03-30T09:23:00Z">
                            <w:pPr>
                              <w:pStyle w:val="ListParagraph"/>
                            </w:pPr>
                          </w:pPrChange>
                        </w:pPr>
                        <w:ins w:id="4815" w:author="Zhang, Lifen" w:date="2017-03-30T09:22:00Z">
                          <w:r w:rsidRPr="00F61AF5">
                            <w:rPr>
                              <w:noProof/>
                              <w:sz w:val="20"/>
                              <w:szCs w:val="20"/>
                              <w:rPrChange w:id="4816" w:author="Zhang, Lifen" w:date="2017-03-30T09:23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 xml:space="preserve">sudo ifconfig eth0 172.22.112.13 </w:t>
                          </w:r>
                        </w:ins>
                      </w:p>
                      <w:p w14:paraId="11CD4D77" w14:textId="0745F675" w:rsidR="00503F51" w:rsidRPr="00F61AF5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4817" w:author="Zhang, Lifen" w:date="2017-03-30T09:22:00Z"/>
                            <w:noProof/>
                            <w:sz w:val="20"/>
                            <w:szCs w:val="20"/>
                            <w:rPrChange w:id="4818" w:author="Zhang, Lifen" w:date="2017-03-30T09:23:00Z">
                              <w:rPr>
                                <w:ins w:id="4819" w:author="Zhang, Lifen" w:date="2017-03-30T09:22:00Z"/>
                                <w:noProof/>
                                <w:highlight w:val="yellow"/>
                              </w:rPr>
                            </w:rPrChange>
                          </w:rPr>
                          <w:pPrChange w:id="4820" w:author="Zhang, Lifen" w:date="2017-03-30T09:23:00Z">
                            <w:pPr>
                              <w:pStyle w:val="ListParagraph"/>
                            </w:pPr>
                          </w:pPrChange>
                        </w:pPr>
                        <w:ins w:id="4821" w:author="Zhang, Lifen" w:date="2017-03-30T09:22:00Z">
                          <w:r w:rsidRPr="00F61AF5">
                            <w:rPr>
                              <w:noProof/>
                              <w:sz w:val="20"/>
                              <w:szCs w:val="20"/>
                              <w:rPrChange w:id="4822" w:author="Zhang, Lifen" w:date="2017-03-30T09:23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netmask 255.255.255.128</w:t>
                          </w:r>
                        </w:ins>
                      </w:p>
                      <w:p w14:paraId="0C219C16" w14:textId="77777777" w:rsidR="00503F51" w:rsidRPr="00F61AF5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4823" w:author="Zhang, Lifen" w:date="2017-03-30T09:22:00Z"/>
                            <w:noProof/>
                            <w:sz w:val="20"/>
                            <w:szCs w:val="20"/>
                            <w:rPrChange w:id="4824" w:author="Zhang, Lifen" w:date="2017-03-30T09:23:00Z">
                              <w:rPr>
                                <w:ins w:id="4825" w:author="Zhang, Lifen" w:date="2017-03-30T09:22:00Z"/>
                                <w:noProof/>
                                <w:highlight w:val="yellow"/>
                              </w:rPr>
                            </w:rPrChange>
                          </w:rPr>
                          <w:pPrChange w:id="4826" w:author="Zhang, Lifen" w:date="2017-03-30T09:23:00Z">
                            <w:pPr>
                              <w:pStyle w:val="ListParagraph"/>
                            </w:pPr>
                          </w:pPrChange>
                        </w:pPr>
                        <w:ins w:id="4827" w:author="Zhang, Lifen" w:date="2017-03-30T09:22:00Z">
                          <w:r w:rsidRPr="00F61AF5">
                            <w:rPr>
                              <w:noProof/>
                              <w:sz w:val="20"/>
                              <w:szCs w:val="20"/>
                              <w:rPrChange w:id="4828" w:author="Zhang, Lifen" w:date="2017-03-30T09:23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route add default gw 172.22.112.1</w:t>
                          </w:r>
                        </w:ins>
                      </w:p>
                      <w:p w14:paraId="006DA0E8" w14:textId="77777777" w:rsidR="00503F51" w:rsidRPr="00F61AF5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4829" w:author="Zhang, Lifen" w:date="2017-03-30T09:22:00Z"/>
                            <w:noProof/>
                            <w:sz w:val="20"/>
                            <w:szCs w:val="20"/>
                            <w:rPrChange w:id="4830" w:author="Zhang, Lifen" w:date="2017-03-30T09:23:00Z">
                              <w:rPr>
                                <w:ins w:id="4831" w:author="Zhang, Lifen" w:date="2017-03-30T09:22:00Z"/>
                                <w:noProof/>
                              </w:rPr>
                            </w:rPrChange>
                          </w:rPr>
                          <w:pPrChange w:id="4832" w:author="Zhang, Lifen" w:date="2017-03-30T09:23:00Z">
                            <w:pPr>
                              <w:pStyle w:val="ListParagraph"/>
                            </w:pPr>
                          </w:pPrChange>
                        </w:pPr>
                        <w:ins w:id="4833" w:author="Zhang, Lifen" w:date="2017-03-30T09:22:00Z">
                          <w:r w:rsidRPr="00F61AF5">
                            <w:rPr>
                              <w:noProof/>
                              <w:sz w:val="20"/>
                              <w:szCs w:val="20"/>
                              <w:rPrChange w:id="4834" w:author="Zhang, Lifen" w:date="2017-03-30T09:23:00Z">
                                <w:rPr>
                                  <w:noProof/>
                                  <w:highlight w:val="yellow"/>
                                </w:rPr>
                              </w:rPrChange>
                            </w:rPr>
                            <w:t>echo nameserver 202.202.32.33 &gt;/etc/resolv.conf</w:t>
                          </w:r>
                        </w:ins>
                      </w:p>
                      <w:p w14:paraId="5A4A0832" w14:textId="4844C884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835" w:author="Zhang, Lifen" w:date="2017-03-29T17:59:00Z"/>
                            <w:noProof/>
                            <w:sz w:val="20"/>
                            <w:szCs w:val="20"/>
                            <w:rPrChange w:id="4836" w:author="Horace Sun" w:date="2017-03-29T14:19:00Z">
                              <w:rPr>
                                <w:del w:id="4837" w:author="Zhang, Lifen" w:date="2017-03-29T17:59:00Z"/>
                                <w:noProof/>
                              </w:rPr>
                            </w:rPrChange>
                          </w:rPr>
                          <w:pPrChange w:id="4838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839" w:author="Horace Sun" w:date="2017-03-29T14:19:00Z">
                          <w:del w:id="4840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841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ins>
                      </w:p>
                      <w:p w14:paraId="6529459F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842" w:author="Zhang, Lifen" w:date="2017-03-29T17:59:00Z"/>
                            <w:noProof/>
                            <w:sz w:val="20"/>
                            <w:szCs w:val="20"/>
                            <w:rPrChange w:id="4843" w:author="Horace Sun" w:date="2017-03-29T14:19:00Z">
                              <w:rPr>
                                <w:del w:id="4844" w:author="Zhang, Lifen" w:date="2017-03-29T17:59:00Z"/>
                                <w:noProof/>
                              </w:rPr>
                            </w:rPrChange>
                          </w:rPr>
                          <w:pPrChange w:id="4845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846" w:author="Horace Sun" w:date="2017-03-29T14:19:00Z">
                          <w:del w:id="4847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848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ins>
                      </w:p>
                      <w:p w14:paraId="7B60CE55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849" w:author="Zhang, Lifen" w:date="2017-03-29T17:59:00Z"/>
                            <w:noProof/>
                            <w:sz w:val="20"/>
                            <w:szCs w:val="20"/>
                            <w:rPrChange w:id="4850" w:author="Horace Sun" w:date="2017-03-29T14:19:00Z">
                              <w:rPr>
                                <w:del w:id="4851" w:author="Zhang, Lifen" w:date="2017-03-29T17:59:00Z"/>
                                <w:noProof/>
                              </w:rPr>
                            </w:rPrChange>
                          </w:rPr>
                          <w:pPrChange w:id="4852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4BD89075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853" w:author="Zhang, Lifen" w:date="2017-03-29T17:59:00Z"/>
                            <w:noProof/>
                            <w:sz w:val="20"/>
                            <w:szCs w:val="20"/>
                            <w:rPrChange w:id="4854" w:author="Horace Sun" w:date="2017-03-29T14:19:00Z">
                              <w:rPr>
                                <w:del w:id="4855" w:author="Zhang, Lifen" w:date="2017-03-29T17:59:00Z"/>
                                <w:noProof/>
                              </w:rPr>
                            </w:rPrChange>
                          </w:rPr>
                          <w:pPrChange w:id="4856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857" w:author="Horace Sun" w:date="2017-03-29T14:19:00Z">
                          <w:del w:id="4858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859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ins>
                      </w:p>
                      <w:p w14:paraId="4E2AC2D4" w14:textId="77777777" w:rsidR="00503F51" w:rsidRPr="00561444" w:rsidDel="004040FA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4860" w:author="Zhang, Lifen" w:date="2017-03-29T17:59:00Z"/>
                            <w:noProof/>
                            <w:sz w:val="20"/>
                            <w:szCs w:val="20"/>
                            <w:rPrChange w:id="4861" w:author="Horace Sun" w:date="2017-03-29T14:19:00Z">
                              <w:rPr>
                                <w:del w:id="4862" w:author="Zhang, Lifen" w:date="2017-03-29T17:59:00Z"/>
                                <w:noProof/>
                              </w:rPr>
                            </w:rPrChange>
                          </w:rPr>
                          <w:pPrChange w:id="4863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864" w:author="Horace Sun" w:date="2017-03-29T14:19:00Z">
                          <w:del w:id="4865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866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ins>
                      </w:p>
                      <w:p w14:paraId="59810F30" w14:textId="77777777" w:rsidR="00503F51" w:rsidRPr="00561444" w:rsidRDefault="00503F51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noProof/>
                            <w:sz w:val="20"/>
                            <w:szCs w:val="20"/>
                            <w:rPrChange w:id="4867" w:author="Horace Sun" w:date="2017-03-29T14:19:00Z">
                              <w:rPr>
                                <w:noProof/>
                              </w:rPr>
                            </w:rPrChange>
                          </w:rPr>
                          <w:pPrChange w:id="4868" w:author="Horace Sun" w:date="2017-03-29T14:20:00Z">
                            <w:pPr>
                              <w:pStyle w:val="ListParagraph"/>
                            </w:pPr>
                          </w:pPrChange>
                        </w:pPr>
                        <w:ins w:id="4869" w:author="Horace Sun" w:date="2017-03-29T14:19:00Z">
                          <w:del w:id="4870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4871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ins>
                      </w:p>
                      <w:p w14:paraId="47308BEA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872" w:author="Sun, Horace (CH01)" w:date="2017-03-28T18:22:00Z"/>
                            <w:del w:id="4873" w:author="Horace Sun" w:date="2017-03-29T14:12:00Z"/>
                            <w:sz w:val="20"/>
                            <w:szCs w:val="20"/>
                            <w:rPrChange w:id="4874" w:author="Horace Sun" w:date="2017-03-29T14:19:00Z">
                              <w:rPr>
                                <w:ins w:id="4875" w:author="Sun, Horace (CH01)" w:date="2017-03-28T18:22:00Z"/>
                                <w:del w:id="4876" w:author="Horace Sun" w:date="2017-03-29T14:12:00Z"/>
                              </w:rPr>
                            </w:rPrChange>
                          </w:rPr>
                          <w:pPrChange w:id="4877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878" w:author="Sun, Horace (CH01)" w:date="2017-03-28T18:22:00Z">
                          <w:del w:id="4879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880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2C7463EE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881" w:author="Sun, Horace (CH01)" w:date="2017-03-28T18:22:00Z"/>
                            <w:del w:id="4882" w:author="Horace Sun" w:date="2017-03-29T14:12:00Z"/>
                            <w:sz w:val="20"/>
                            <w:szCs w:val="20"/>
                            <w:rPrChange w:id="4883" w:author="Horace Sun" w:date="2017-03-29T14:19:00Z">
                              <w:rPr>
                                <w:ins w:id="4884" w:author="Sun, Horace (CH01)" w:date="2017-03-28T18:22:00Z"/>
                                <w:del w:id="4885" w:author="Horace Sun" w:date="2017-03-29T14:12:00Z"/>
                              </w:rPr>
                            </w:rPrChange>
                          </w:rPr>
                          <w:pPrChange w:id="4886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887" w:author="Sun, Horace (CH01)" w:date="2017-03-28T18:22:00Z">
                          <w:del w:id="4888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889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082A65B9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890" w:author="Sun, Horace (CH01)" w:date="2017-03-28T18:22:00Z"/>
                            <w:del w:id="4891" w:author="Horace Sun" w:date="2017-03-29T14:12:00Z"/>
                            <w:sz w:val="20"/>
                            <w:szCs w:val="20"/>
                            <w:rPrChange w:id="4892" w:author="Horace Sun" w:date="2017-03-29T14:19:00Z">
                              <w:rPr>
                                <w:ins w:id="4893" w:author="Sun, Horace (CH01)" w:date="2017-03-28T18:22:00Z"/>
                                <w:del w:id="4894" w:author="Horace Sun" w:date="2017-03-29T14:12:00Z"/>
                              </w:rPr>
                            </w:rPrChange>
                          </w:rPr>
                          <w:pPrChange w:id="4895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896" w:author="Sun, Horace (CH01)" w:date="2017-03-28T18:22:00Z">
                          <w:del w:id="4897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898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5D8D2FE4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899" w:author="Sun, Horace (CH01)" w:date="2017-03-28T18:22:00Z"/>
                            <w:del w:id="4900" w:author="Horace Sun" w:date="2017-03-29T14:12:00Z"/>
                            <w:sz w:val="20"/>
                            <w:szCs w:val="20"/>
                            <w:rPrChange w:id="4901" w:author="Horace Sun" w:date="2017-03-29T14:19:00Z">
                              <w:rPr>
                                <w:ins w:id="4902" w:author="Sun, Horace (CH01)" w:date="2017-03-28T18:22:00Z"/>
                                <w:del w:id="4903" w:author="Horace Sun" w:date="2017-03-29T14:12:00Z"/>
                              </w:rPr>
                            </w:rPrChange>
                          </w:rPr>
                          <w:pPrChange w:id="4904" w:author="Horace Sun" w:date="2017-03-29T14:20:00Z">
                            <w:pPr>
                              <w:ind w:left="360" w:firstLine="360"/>
                            </w:pPr>
                          </w:pPrChange>
                        </w:pPr>
                        <w:ins w:id="4905" w:author="Sun, Horace (CH01)" w:date="2017-03-28T18:22:00Z">
                          <w:del w:id="4906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907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0C7314D3" w14:textId="77777777" w:rsidR="00503F51" w:rsidRPr="00561444" w:rsidDel="0054344E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ins w:id="4908" w:author="Sun, Horace (CH01)" w:date="2017-03-28T18:23:00Z"/>
                            <w:del w:id="4909" w:author="Horace Sun" w:date="2017-03-29T14:12:00Z"/>
                            <w:sz w:val="20"/>
                            <w:szCs w:val="20"/>
                            <w:rPrChange w:id="4910" w:author="Horace Sun" w:date="2017-03-29T14:19:00Z">
                              <w:rPr>
                                <w:ins w:id="4911" w:author="Sun, Horace (CH01)" w:date="2017-03-28T18:23:00Z"/>
                                <w:del w:id="4912" w:author="Horace Sun" w:date="2017-03-29T14:12:00Z"/>
                              </w:rPr>
                            </w:rPrChange>
                          </w:rPr>
                          <w:pPrChange w:id="4913" w:author="Horace Sun" w:date="2017-03-29T14:20:00Z">
                            <w:pPr/>
                          </w:pPrChange>
                        </w:pPr>
                        <w:ins w:id="4914" w:author="Sun, Horace (CH01)" w:date="2017-03-28T18:22:00Z">
                          <w:del w:id="4915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916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35F291B5" w14:textId="77777777" w:rsidR="00503F51" w:rsidRPr="00561444" w:rsidRDefault="00503F51">
                        <w:pPr>
                          <w:shd w:val="clear" w:color="auto" w:fill="E7E6E6" w:themeFill="background2"/>
                          <w:ind w:firstLine="360"/>
                          <w:rPr>
                            <w:sz w:val="20"/>
                            <w:szCs w:val="20"/>
                            <w:rPrChange w:id="4917" w:author="Horace Sun" w:date="2017-03-29T14:19:00Z">
                              <w:rPr/>
                            </w:rPrChange>
                          </w:rPr>
                          <w:pPrChange w:id="4918" w:author="Horace Sun" w:date="2017-03-29T14:20:00Z">
                            <w:pPr/>
                          </w:pPrChange>
                        </w:pPr>
                        <w:ins w:id="4919" w:author="Sun, Horace (CH01)" w:date="2017-03-28T18:22:00Z">
                          <w:del w:id="4920" w:author="Horace Sun" w:date="2017-03-29T14:12:00Z">
                            <w:r w:rsidRPr="00561444" w:rsidDel="0054344E">
                              <w:rPr>
                                <w:sz w:val="20"/>
                                <w:szCs w:val="20"/>
                                <w:rPrChange w:id="4921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</w:ins>
      <w:r w:rsidR="00700623">
        <w:rPr>
          <w:rFonts w:hint="eastAsia"/>
          <w:noProof/>
        </w:rPr>
        <w:t>#</w:t>
      </w:r>
      <w:r w:rsidR="00700623">
        <w:rPr>
          <w:rFonts w:hint="eastAsia"/>
          <w:noProof/>
        </w:rPr>
        <w:t>可以一条命令完成上面的所有工作，不过系统重启后此设置失效</w:t>
      </w:r>
    </w:p>
    <w:p w14:paraId="73D2090C" w14:textId="341BEEC5" w:rsidR="00F61AF5" w:rsidDel="00F61AF5" w:rsidRDefault="00F61AF5" w:rsidP="00700623">
      <w:pPr>
        <w:pStyle w:val="ListParagraph"/>
        <w:rPr>
          <w:del w:id="4922" w:author="Zhang, Lifen" w:date="2017-03-30T09:23:00Z"/>
          <w:noProof/>
        </w:rPr>
      </w:pPr>
    </w:p>
    <w:p w14:paraId="157EFA52" w14:textId="1A65C306" w:rsidR="0022783D" w:rsidDel="00F61AF5" w:rsidRDefault="00700623" w:rsidP="00700623">
      <w:pPr>
        <w:pStyle w:val="ListParagraph"/>
        <w:rPr>
          <w:del w:id="4923" w:author="Zhang, Lifen" w:date="2017-03-30T09:23:00Z"/>
          <w:noProof/>
          <w:highlight w:val="yellow"/>
        </w:rPr>
      </w:pPr>
      <w:del w:id="4924" w:author="Zhang, Lifen" w:date="2017-03-30T09:23:00Z">
        <w:r w:rsidRPr="0053200B" w:rsidDel="00F61AF5">
          <w:rPr>
            <w:noProof/>
            <w:highlight w:val="yellow"/>
          </w:rPr>
          <w:delText>sudo ifconfig eth0 172.22</w:delText>
        </w:r>
        <w:r w:rsidR="0022783D" w:rsidDel="00F61AF5">
          <w:rPr>
            <w:noProof/>
            <w:highlight w:val="yellow"/>
          </w:rPr>
          <w:delText>.112.13 netmask 255.255.255.128</w:delText>
        </w:r>
      </w:del>
    </w:p>
    <w:p w14:paraId="0100283A" w14:textId="5D65A13B" w:rsidR="00700623" w:rsidRPr="0053200B" w:rsidDel="00F61AF5" w:rsidRDefault="00700623" w:rsidP="00700623">
      <w:pPr>
        <w:pStyle w:val="ListParagraph"/>
        <w:rPr>
          <w:del w:id="4925" w:author="Zhang, Lifen" w:date="2017-03-30T09:23:00Z"/>
          <w:noProof/>
          <w:highlight w:val="yellow"/>
        </w:rPr>
      </w:pPr>
      <w:del w:id="4926" w:author="Zhang, Lifen" w:date="2017-03-30T09:23:00Z">
        <w:r w:rsidRPr="0053200B" w:rsidDel="00F61AF5">
          <w:rPr>
            <w:noProof/>
            <w:highlight w:val="yellow"/>
          </w:rPr>
          <w:delText>rou</w:delText>
        </w:r>
        <w:r w:rsidR="0022783D" w:rsidDel="00F61AF5">
          <w:rPr>
            <w:noProof/>
            <w:highlight w:val="yellow"/>
          </w:rPr>
          <w:delText>te add default gw 172.22.112.1</w:delText>
        </w:r>
      </w:del>
    </w:p>
    <w:p w14:paraId="57DFFD21" w14:textId="26993D16" w:rsidR="00700623" w:rsidDel="00F61AF5" w:rsidRDefault="00700623" w:rsidP="0053200B">
      <w:pPr>
        <w:pStyle w:val="ListParagraph"/>
        <w:rPr>
          <w:del w:id="4927" w:author="Zhang, Lifen" w:date="2017-03-30T09:23:00Z"/>
          <w:noProof/>
        </w:rPr>
      </w:pPr>
      <w:del w:id="4928" w:author="Zhang, Lifen" w:date="2017-03-30T09:23:00Z">
        <w:r w:rsidRPr="0053200B" w:rsidDel="00F61AF5">
          <w:rPr>
            <w:noProof/>
            <w:highlight w:val="yellow"/>
          </w:rPr>
          <w:delText>echo nameserver 202.202.32.33 &gt;/etc/resolv.conf</w:delText>
        </w:r>
      </w:del>
    </w:p>
    <w:p w14:paraId="477718E6" w14:textId="0AEB97DC" w:rsidR="00700623" w:rsidRDefault="00700623">
      <w:pPr>
        <w:pStyle w:val="ListParagraph"/>
        <w:numPr>
          <w:ilvl w:val="0"/>
          <w:numId w:val="25"/>
        </w:numPr>
        <w:rPr>
          <w:ins w:id="4929" w:author="Zhang, Lifen" w:date="2017-04-17T13:31:00Z"/>
          <w:noProof/>
        </w:rPr>
        <w:pPrChange w:id="4930" w:author="Zhang, Lifen" w:date="2017-03-30T09:24:00Z">
          <w:pPr>
            <w:pStyle w:val="ListParagraph"/>
          </w:pPr>
        </w:pPrChange>
      </w:pPr>
      <w:r>
        <w:rPr>
          <w:rFonts w:hint="eastAsia"/>
          <w:noProof/>
        </w:rPr>
        <w:t>现在可以</w:t>
      </w:r>
      <w:r>
        <w:rPr>
          <w:rFonts w:hint="eastAsia"/>
          <w:noProof/>
        </w:rPr>
        <w:t>ping</w:t>
      </w:r>
      <w:r>
        <w:rPr>
          <w:rFonts w:hint="eastAsia"/>
          <w:noProof/>
        </w:rPr>
        <w:t>一下</w:t>
      </w:r>
      <w:r>
        <w:rPr>
          <w:rFonts w:hint="eastAsia"/>
          <w:noProof/>
        </w:rPr>
        <w:t>DNS</w:t>
      </w:r>
      <w:r>
        <w:rPr>
          <w:rFonts w:hint="eastAsia"/>
          <w:noProof/>
        </w:rPr>
        <w:t>服务器，</w:t>
      </w:r>
      <w:ins w:id="4931" w:author="Horace Sun" w:date="2017-03-29T14:25:00Z">
        <w:r w:rsidR="008E2065">
          <w:rPr>
            <w:rFonts w:hint="eastAsia"/>
            <w:noProof/>
          </w:rPr>
          <w:t>如果</w:t>
        </w:r>
      </w:ins>
      <w:del w:id="4932" w:author="Horace Sun" w:date="2017-03-29T14:25:00Z">
        <w:r w:rsidDel="008E2065">
          <w:rPr>
            <w:rFonts w:hint="eastAsia"/>
            <w:noProof/>
          </w:rPr>
          <w:delText>发现</w:delText>
        </w:r>
      </w:del>
      <w:r>
        <w:rPr>
          <w:rFonts w:hint="eastAsia"/>
          <w:noProof/>
        </w:rPr>
        <w:t>可以</w:t>
      </w:r>
      <w:r>
        <w:rPr>
          <w:rFonts w:hint="eastAsia"/>
          <w:noProof/>
        </w:rPr>
        <w:t>ping</w:t>
      </w:r>
      <w:r>
        <w:rPr>
          <w:rFonts w:hint="eastAsia"/>
          <w:noProof/>
        </w:rPr>
        <w:t>通，说明已经可以上网了</w:t>
      </w:r>
      <w:r w:rsidR="00565AF0">
        <w:rPr>
          <w:rFonts w:hint="eastAsia"/>
          <w:noProof/>
        </w:rPr>
        <w:t>。</w:t>
      </w:r>
    </w:p>
    <w:p w14:paraId="4F1A3496" w14:textId="42C6E1F6" w:rsidR="00C63BE2" w:rsidRDefault="00C63BE2" w:rsidP="00C63BE2">
      <w:pPr>
        <w:ind w:firstLine="360"/>
        <w:rPr>
          <w:ins w:id="4933" w:author="Zhang, Lifen" w:date="2017-04-17T13:32:00Z"/>
          <w:rFonts w:ascii="黑体" w:eastAsia="黑体" w:hAnsi="黑体"/>
          <w:b/>
          <w:sz w:val="24"/>
        </w:rPr>
        <w:pPrChange w:id="4934" w:author="Zhang, Lifen" w:date="2017-04-17T13:32:00Z">
          <w:pPr>
            <w:pStyle w:val="ListParagraph"/>
            <w:numPr>
              <w:numId w:val="25"/>
            </w:numPr>
            <w:ind w:left="1080" w:hanging="360"/>
          </w:pPr>
        </w:pPrChange>
      </w:pPr>
      <w:ins w:id="4935" w:author="Zhang, Lifen" w:date="2017-04-17T13:31:00Z">
        <w:r>
          <w:rPr>
            <w:rFonts w:ascii="黑体" w:eastAsia="黑体" w:hAnsi="黑体" w:hint="eastAsia"/>
            <w:b/>
            <w:sz w:val="24"/>
          </w:rPr>
          <w:t>步骤</w:t>
        </w:r>
      </w:ins>
      <w:ins w:id="4936" w:author="Zhang, Lifen" w:date="2017-04-17T13:32:00Z">
        <w:r>
          <w:rPr>
            <w:rFonts w:ascii="黑体" w:eastAsia="黑体" w:hAnsi="黑体" w:hint="eastAsia"/>
            <w:b/>
            <w:sz w:val="24"/>
          </w:rPr>
          <w:t>五</w:t>
        </w:r>
      </w:ins>
      <w:ins w:id="4937" w:author="Zhang, Lifen" w:date="2017-04-17T13:31:00Z">
        <w:r w:rsidRPr="00C63BE2">
          <w:rPr>
            <w:rFonts w:ascii="黑体" w:eastAsia="黑体" w:hAnsi="黑体" w:hint="eastAsia"/>
            <w:b/>
            <w:sz w:val="24"/>
          </w:rPr>
          <w:t>：</w:t>
        </w:r>
      </w:ins>
      <w:ins w:id="4938" w:author="Zhang, Lifen" w:date="2017-04-17T13:32:00Z">
        <w:r>
          <w:rPr>
            <w:rFonts w:ascii="黑体" w:eastAsia="黑体" w:hAnsi="黑体" w:hint="eastAsia"/>
            <w:b/>
            <w:sz w:val="24"/>
          </w:rPr>
          <w:t>网络配置</w:t>
        </w:r>
      </w:ins>
    </w:p>
    <w:p w14:paraId="17FD7A4A" w14:textId="7F248F79" w:rsidR="00391A5D" w:rsidRDefault="00391A5D" w:rsidP="00391A5D">
      <w:pPr>
        <w:pStyle w:val="NormalWeb"/>
        <w:shd w:val="clear" w:color="auto" w:fill="FFFFFF"/>
        <w:spacing w:after="0"/>
        <w:rPr>
          <w:ins w:id="4939" w:author="Zhang, Lifen" w:date="2017-04-17T13:39:00Z"/>
          <w:rFonts w:asciiTheme="minorHAnsi" w:eastAsiaTheme="minorEastAsia" w:hAnsiTheme="minorHAnsi" w:cstheme="minorBidi"/>
          <w:sz w:val="22"/>
          <w:szCs w:val="22"/>
        </w:rPr>
      </w:pPr>
      <w:ins w:id="4940" w:author="Zhang, Lifen" w:date="2017-04-17T13:37:00Z"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lastRenderedPageBreak/>
          <w:t>我们需要在路由器中设置以下端口映射规则，以使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BPS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应用程序与移动</w:t>
        </w:r>
      </w:ins>
      <w:ins w:id="4941" w:author="Zhang, Lifen" w:date="2017-04-17T13:39:00Z">
        <w:r w:rsidR="00580FE7">
          <w:rPr>
            <w:rFonts w:asciiTheme="minorHAnsi" w:eastAsiaTheme="minorEastAsia" w:hAnsiTheme="minorHAnsi" w:cstheme="minorBidi" w:hint="eastAsia"/>
            <w:sz w:val="22"/>
            <w:szCs w:val="22"/>
          </w:rPr>
          <w:t>端</w:t>
        </w:r>
      </w:ins>
      <w:ins w:id="4942" w:author="Zhang, Lifen" w:date="2017-04-17T13:37:00Z"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应用程序一起工作：</w:t>
        </w:r>
      </w:ins>
    </w:p>
    <w:p w14:paraId="0D1D546C" w14:textId="724930BC" w:rsidR="00391A5D" w:rsidRPr="008F1072" w:rsidRDefault="00391A5D" w:rsidP="00391A5D">
      <w:pPr>
        <w:pStyle w:val="NormalWeb"/>
        <w:shd w:val="clear" w:color="auto" w:fill="FFFFFF"/>
        <w:spacing w:after="0"/>
        <w:rPr>
          <w:ins w:id="4943" w:author="Zhang, Lifen" w:date="2017-04-17T13:38:00Z"/>
          <w:rFonts w:asciiTheme="minorHAnsi" w:eastAsiaTheme="minorEastAsia" w:hAnsiTheme="minorHAnsi" w:cstheme="minorBidi"/>
          <w:sz w:val="22"/>
          <w:szCs w:val="22"/>
        </w:rPr>
      </w:pPr>
      <w:ins w:id="4944" w:author="Zhang, Lifen" w:date="2017-04-17T13:38:00Z">
        <w:r w:rsidRPr="008F1072">
          <w:rPr>
            <w:rFonts w:asciiTheme="minorHAnsi" w:eastAsiaTheme="minorEastAsia" w:hAnsiTheme="minorHAnsi" w:cstheme="minorBidi"/>
            <w:sz w:val="22"/>
            <w:szCs w:val="22"/>
          </w:rPr>
          <w:t>1.Internet Address:9292 -&gt; NginX VM External Address:9292</w:t>
        </w:r>
      </w:ins>
    </w:p>
    <w:p w14:paraId="393C7998" w14:textId="77777777" w:rsidR="00391A5D" w:rsidRPr="008F1072" w:rsidRDefault="00391A5D" w:rsidP="00391A5D">
      <w:pPr>
        <w:pStyle w:val="NormalWeb"/>
        <w:shd w:val="clear" w:color="auto" w:fill="FFFFFF"/>
        <w:spacing w:after="0"/>
        <w:rPr>
          <w:ins w:id="4945" w:author="Zhang, Lifen" w:date="2017-04-17T13:38:00Z"/>
          <w:rFonts w:asciiTheme="minorHAnsi" w:eastAsiaTheme="minorEastAsia" w:hAnsiTheme="minorHAnsi" w:cstheme="minorBidi"/>
          <w:sz w:val="22"/>
          <w:szCs w:val="22"/>
        </w:rPr>
      </w:pPr>
      <w:ins w:id="4946" w:author="Zhang, Lifen" w:date="2017-04-17T13:38:00Z">
        <w:r w:rsidRPr="008F1072">
          <w:rPr>
            <w:rFonts w:asciiTheme="minorHAnsi" w:eastAsiaTheme="minorEastAsia" w:hAnsiTheme="minorHAnsi" w:cstheme="minorBidi"/>
            <w:sz w:val="22"/>
            <w:szCs w:val="22"/>
          </w:rPr>
          <w:t>2.Internet Address:443 -&gt; NginX VM External Address: 443</w:t>
        </w:r>
      </w:ins>
    </w:p>
    <w:p w14:paraId="1DD15EB9" w14:textId="77777777" w:rsidR="00391A5D" w:rsidRPr="00391A5D" w:rsidRDefault="00391A5D" w:rsidP="00391A5D">
      <w:pPr>
        <w:pStyle w:val="NormalWeb"/>
        <w:shd w:val="clear" w:color="auto" w:fill="FFFFFF"/>
        <w:spacing w:after="0"/>
        <w:rPr>
          <w:ins w:id="4947" w:author="Zhang, Lifen" w:date="2017-04-17T13:37:00Z"/>
          <w:rFonts w:asciiTheme="minorHAnsi" w:eastAsiaTheme="minorEastAsia" w:hAnsiTheme="minorHAnsi" w:cstheme="minorBidi" w:hint="eastAsia"/>
          <w:sz w:val="22"/>
          <w:szCs w:val="22"/>
        </w:rPr>
      </w:pPr>
      <w:ins w:id="4948" w:author="Zhang, Lifen" w:date="2017-04-17T13:37:00Z"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以下端口映射规则将启用从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Internet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到物理服务器的远程桌面连接，以便执行远程管理：</w:t>
        </w:r>
      </w:ins>
    </w:p>
    <w:p w14:paraId="63281717" w14:textId="77777777" w:rsidR="00391A5D" w:rsidRPr="008F1072" w:rsidRDefault="00391A5D" w:rsidP="00391A5D">
      <w:pPr>
        <w:pStyle w:val="NormalWeb"/>
        <w:shd w:val="clear" w:color="auto" w:fill="FFFFFF"/>
        <w:spacing w:after="0"/>
        <w:rPr>
          <w:ins w:id="4949" w:author="Zhang, Lifen" w:date="2017-04-17T13:38:00Z"/>
          <w:rFonts w:asciiTheme="minorHAnsi" w:eastAsiaTheme="minorEastAsia" w:hAnsiTheme="minorHAnsi" w:cstheme="minorBidi"/>
          <w:sz w:val="22"/>
          <w:szCs w:val="22"/>
        </w:rPr>
      </w:pPr>
      <w:ins w:id="4950" w:author="Zhang, Lifen" w:date="2017-04-17T13:38:00Z">
        <w:r w:rsidRPr="008F1072">
          <w:rPr>
            <w:rFonts w:asciiTheme="minorHAnsi" w:eastAsiaTheme="minorEastAsia" w:hAnsiTheme="minorHAnsi" w:cstheme="minorBidi"/>
            <w:sz w:val="22"/>
            <w:szCs w:val="22"/>
          </w:rPr>
          <w:t>1.Internet Address: Random Port -&gt; Physical Server Address:3389</w:t>
        </w:r>
      </w:ins>
    </w:p>
    <w:p w14:paraId="4758E058" w14:textId="65EAE30C" w:rsidR="00391A5D" w:rsidRDefault="00391A5D" w:rsidP="00391A5D">
      <w:pPr>
        <w:pStyle w:val="NormalWeb"/>
        <w:shd w:val="clear" w:color="auto" w:fill="FFFFFF"/>
        <w:spacing w:after="0"/>
        <w:rPr>
          <w:ins w:id="4951" w:author="Zhang, Lifen" w:date="2017-04-17T13:33:00Z"/>
          <w:rFonts w:asciiTheme="minorHAnsi" w:eastAsiaTheme="minorEastAsia" w:hAnsiTheme="minorHAnsi" w:cstheme="minorBidi"/>
          <w:sz w:val="22"/>
          <w:szCs w:val="22"/>
        </w:rPr>
        <w:pPrChange w:id="4952" w:author="Zhang, Lifen" w:date="2017-04-17T13:33:00Z">
          <w:pPr>
            <w:pStyle w:val="ListParagraph"/>
            <w:numPr>
              <w:numId w:val="25"/>
            </w:numPr>
            <w:ind w:left="1080" w:hanging="360"/>
          </w:pPr>
        </w:pPrChange>
      </w:pPr>
      <w:ins w:id="4953" w:author="Zhang, Lifen" w:date="2017-04-17T13:37:00Z"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在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D-Link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型号为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DI-7100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的路由器上，端口映射完成的示例如下</w:t>
        </w:r>
        <w:bookmarkStart w:id="4954" w:name="_GoBack"/>
        <w:bookmarkEnd w:id="4954"/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图所示（裸机部分需要根据现场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IP</w:t>
        </w:r>
        <w:r w:rsidRPr="00391A5D">
          <w:rPr>
            <w:rFonts w:asciiTheme="minorHAnsi" w:eastAsiaTheme="minorEastAsia" w:hAnsiTheme="minorHAnsi" w:cstheme="minorBidi" w:hint="eastAsia"/>
            <w:sz w:val="22"/>
            <w:szCs w:val="22"/>
          </w:rPr>
          <w:t>地址进行更新）</w:t>
        </w:r>
      </w:ins>
    </w:p>
    <w:p w14:paraId="2075A2DE" w14:textId="36F74AC3" w:rsidR="003A2DC0" w:rsidRPr="003A2DC0" w:rsidRDefault="003A2DC0" w:rsidP="003A2DC0">
      <w:pPr>
        <w:pStyle w:val="NormalWeb"/>
        <w:shd w:val="clear" w:color="auto" w:fill="FFFFFF"/>
        <w:spacing w:after="0"/>
        <w:rPr>
          <w:ins w:id="4955" w:author="Zhang, Lifen" w:date="2017-04-17T13:31:00Z"/>
          <w:rFonts w:asciiTheme="minorHAnsi" w:eastAsiaTheme="minorEastAsia" w:hAnsiTheme="minorHAnsi" w:cstheme="minorBidi" w:hint="eastAsia"/>
          <w:sz w:val="22"/>
          <w:szCs w:val="22"/>
          <w:rPrChange w:id="4956" w:author="Zhang, Lifen" w:date="2017-04-17T13:33:00Z">
            <w:rPr>
              <w:ins w:id="4957" w:author="Zhang, Lifen" w:date="2017-04-17T13:31:00Z"/>
            </w:rPr>
          </w:rPrChange>
        </w:rPr>
        <w:pPrChange w:id="4958" w:author="Zhang, Lifen" w:date="2017-04-17T13:33:00Z">
          <w:pPr>
            <w:pStyle w:val="ListParagraph"/>
            <w:numPr>
              <w:numId w:val="25"/>
            </w:numPr>
            <w:ind w:left="1080" w:hanging="360"/>
          </w:pPr>
        </w:pPrChange>
      </w:pPr>
      <w:ins w:id="4959" w:author="Zhang, Lifen" w:date="2017-04-17T13:33:00Z">
        <w:r>
          <w:rPr>
            <w:noProof/>
          </w:rPr>
          <w:drawing>
            <wp:inline distT="0" distB="0" distL="0" distR="0" wp14:anchorId="74075B44" wp14:editId="6D37B304">
              <wp:extent cx="5486400" cy="3614097"/>
              <wp:effectExtent l="0" t="0" r="0" b="5715"/>
              <wp:docPr id="40" name="Picture 40" descr="cid:image004.png@01D2B77C.B676EA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id:image004.png@01D2B77C.B676EA80"/>
                      <pic:cNvPicPr>
                        <a:picLocks noChangeAspect="1" noChangeArrowheads="1"/>
                      </pic:cNvPicPr>
                    </pic:nvPicPr>
                    <pic:blipFill>
                      <a:blip r:embed="rId29" r:link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361409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69D8CBC" w14:textId="77777777" w:rsidR="00C63BE2" w:rsidRDefault="00C63BE2" w:rsidP="00C63BE2">
      <w:pPr>
        <w:rPr>
          <w:noProof/>
        </w:rPr>
        <w:pPrChange w:id="4960" w:author="Zhang, Lifen" w:date="2017-04-17T13:31:00Z">
          <w:pPr>
            <w:pStyle w:val="ListParagraph"/>
          </w:pPr>
        </w:pPrChange>
      </w:pPr>
    </w:p>
    <w:p w14:paraId="24509577" w14:textId="5D4CFD9C" w:rsidR="00336724" w:rsidRDefault="00897B1C" w:rsidP="00245F3E">
      <w:pPr>
        <w:pStyle w:val="Heading2"/>
        <w:rPr>
          <w:rFonts w:ascii="黑体" w:eastAsia="黑体" w:hAnsi="黑体"/>
          <w:b/>
          <w:color w:val="auto"/>
        </w:rPr>
      </w:pPr>
      <w:bookmarkStart w:id="4961" w:name="_Toc478567410"/>
      <w:r>
        <w:rPr>
          <w:rFonts w:ascii="黑体" w:eastAsia="黑体" w:hAnsi="黑体" w:hint="eastAsia"/>
          <w:b/>
          <w:color w:val="auto"/>
        </w:rPr>
        <w:t>7.</w:t>
      </w:r>
      <w:r>
        <w:rPr>
          <w:rFonts w:ascii="黑体" w:eastAsia="黑体" w:hAnsi="黑体"/>
          <w:b/>
          <w:color w:val="auto"/>
        </w:rPr>
        <w:t>2</w:t>
      </w:r>
      <w:ins w:id="4962" w:author="Sun, Horace (CH01)" w:date="2017-03-29T16:13:00Z">
        <w:r w:rsidR="00D45E14">
          <w:rPr>
            <w:rFonts w:ascii="黑体" w:eastAsia="黑体" w:hAnsi="黑体"/>
            <w:b/>
            <w:color w:val="auto"/>
          </w:rPr>
          <w:t xml:space="preserve"> </w:t>
        </w:r>
      </w:ins>
      <w:del w:id="4963" w:author="Sun, Horace (CH01)" w:date="2017-03-29T16:13:00Z">
        <w:r w:rsidR="00336724" w:rsidRPr="00245F3E" w:rsidDel="00F21062">
          <w:rPr>
            <w:rFonts w:ascii="黑体" w:eastAsia="黑体" w:hAnsi="黑体" w:hint="eastAsia"/>
            <w:b/>
            <w:color w:val="auto"/>
          </w:rPr>
          <w:delText>数据</w:delText>
        </w:r>
        <w:r w:rsidR="00336724" w:rsidRPr="00245F3E" w:rsidDel="00F21062">
          <w:rPr>
            <w:rFonts w:ascii="黑体" w:eastAsia="黑体" w:hAnsi="黑体"/>
            <w:b/>
            <w:color w:val="auto"/>
          </w:rPr>
          <w:delText>采集器安装</w:delText>
        </w:r>
      </w:del>
      <w:ins w:id="4964" w:author="Sun, Horace (CH01)" w:date="2017-03-29T16:13:00Z">
        <w:r w:rsidR="00F21062">
          <w:rPr>
            <w:rFonts w:ascii="黑体" w:eastAsia="黑体" w:hAnsi="黑体" w:hint="eastAsia"/>
            <w:b/>
            <w:color w:val="auto"/>
          </w:rPr>
          <w:t>B</w:t>
        </w:r>
        <w:r w:rsidR="00F21062">
          <w:rPr>
            <w:rFonts w:ascii="黑体" w:eastAsia="黑体" w:hAnsi="黑体"/>
            <w:b/>
            <w:color w:val="auto"/>
          </w:rPr>
          <w:t>PS物联网关</w:t>
        </w:r>
        <w:r w:rsidR="00F21062" w:rsidRPr="00245F3E">
          <w:rPr>
            <w:rFonts w:ascii="黑体" w:eastAsia="黑体" w:hAnsi="黑体"/>
            <w:b/>
            <w:color w:val="auto"/>
          </w:rPr>
          <w:t>安装</w:t>
        </w:r>
      </w:ins>
      <w:bookmarkEnd w:id="4961"/>
    </w:p>
    <w:p w14:paraId="26DEA8A7" w14:textId="5812EADB" w:rsidR="004D3B48" w:rsidRDefault="004D3B48">
      <w:pPr>
        <w:spacing w:before="120"/>
        <w:ind w:firstLine="360"/>
        <w:rPr>
          <w:ins w:id="4965" w:author="Horace Sun" w:date="2017-03-29T14:27:00Z"/>
        </w:rPr>
        <w:pPrChange w:id="4966" w:author="Horace Sun" w:date="2017-03-29T14:29:00Z">
          <w:pPr/>
        </w:pPrChange>
      </w:pPr>
      <w:ins w:id="4967" w:author="Horace Sun" w:date="2017-03-29T14:26:00Z">
        <w:del w:id="4968" w:author="Sun, Horace (CH01)" w:date="2017-03-29T16:13:00Z">
          <w:r w:rsidDel="000105FA">
            <w:rPr>
              <w:rFonts w:hint="eastAsia"/>
            </w:rPr>
            <w:delText>数据</w:delText>
          </w:r>
          <w:r w:rsidDel="000105FA">
            <w:delText>采集</w:delText>
          </w:r>
        </w:del>
      </w:ins>
      <w:ins w:id="4969" w:author="Sun, Horace (CH01)" w:date="2017-03-29T16:13:00Z">
        <w:r w:rsidR="000105FA">
          <w:rPr>
            <w:rFonts w:hint="eastAsia"/>
          </w:rPr>
          <w:t>物联</w:t>
        </w:r>
      </w:ins>
      <w:ins w:id="4970" w:author="Horace Sun" w:date="2017-03-29T14:26:00Z">
        <w:r>
          <w:t>网关的安装包括两部分</w:t>
        </w:r>
      </w:ins>
      <w:ins w:id="4971" w:author="Horace Sun" w:date="2017-03-29T14:27:00Z">
        <w:r>
          <w:t>：</w:t>
        </w:r>
      </w:ins>
    </w:p>
    <w:p w14:paraId="4282B04D" w14:textId="37D61C52" w:rsidR="00490807" w:rsidRPr="009C3C73" w:rsidRDefault="004D3B48">
      <w:pPr>
        <w:pStyle w:val="ListParagraph"/>
        <w:numPr>
          <w:ilvl w:val="0"/>
          <w:numId w:val="24"/>
        </w:numPr>
        <w:rPr>
          <w:b/>
        </w:rPr>
        <w:pPrChange w:id="4972" w:author="Horace Sun" w:date="2017-03-29T14:30:00Z">
          <w:pPr/>
        </w:pPrChange>
      </w:pPr>
      <w:ins w:id="4973" w:author="Horace Sun" w:date="2017-03-29T14:27:00Z">
        <w:r>
          <w:t xml:space="preserve">Tridium </w:t>
        </w:r>
      </w:ins>
      <w:r w:rsidR="00490807">
        <w:t>Niagara</w:t>
      </w:r>
      <w:r w:rsidR="00490807">
        <w:rPr>
          <w:rFonts w:hint="eastAsia"/>
        </w:rPr>
        <w:t>安装</w:t>
      </w:r>
      <w:ins w:id="4974" w:author="Horace Sun" w:date="2017-03-29T14:27:00Z">
        <w:r>
          <w:rPr>
            <w:rFonts w:hint="eastAsia"/>
          </w:rPr>
          <w:t>及</w:t>
        </w:r>
      </w:ins>
      <w:del w:id="4975" w:author="Horace Sun" w:date="2017-03-29T14:27:00Z">
        <w:r w:rsidR="00370B4D" w:rsidDel="004D3B48">
          <w:rPr>
            <w:rFonts w:hint="eastAsia"/>
          </w:rPr>
          <w:delText>，</w:delText>
        </w:r>
        <w:r w:rsidR="00493752" w:rsidRPr="00370B4D" w:rsidDel="004D3B48">
          <w:rPr>
            <w:rFonts w:hint="eastAsia"/>
          </w:rPr>
          <w:delText>包括</w:delText>
        </w:r>
      </w:del>
      <w:r w:rsidR="00493752" w:rsidRPr="00370B4D">
        <w:t>license</w:t>
      </w:r>
      <w:ins w:id="4976" w:author="Horace Sun" w:date="2017-03-29T14:27:00Z">
        <w:r>
          <w:rPr>
            <w:rFonts w:hint="eastAsia"/>
          </w:rPr>
          <w:t>安装</w:t>
        </w:r>
      </w:ins>
    </w:p>
    <w:p w14:paraId="2AB24B0C" w14:textId="77777777" w:rsidR="00490807" w:rsidRDefault="005F175A">
      <w:pPr>
        <w:pStyle w:val="ListParagraph"/>
        <w:numPr>
          <w:ilvl w:val="0"/>
          <w:numId w:val="24"/>
        </w:numPr>
        <w:pPrChange w:id="4977" w:author="Horace Sun" w:date="2017-03-29T14:30:00Z">
          <w:pPr/>
        </w:pPrChange>
      </w:pPr>
      <w:r>
        <w:rPr>
          <w:rFonts w:hint="eastAsia"/>
        </w:rPr>
        <w:t>DAQ</w:t>
      </w:r>
      <w:r w:rsidR="00635F82">
        <w:rPr>
          <w:rFonts w:hint="eastAsia"/>
        </w:rPr>
        <w:t>安装</w:t>
      </w:r>
    </w:p>
    <w:p w14:paraId="14F5D35E" w14:textId="0FB82026" w:rsidR="00AE780C" w:rsidRPr="005C5940" w:rsidRDefault="003E75DC">
      <w:pPr>
        <w:pStyle w:val="Heading3"/>
        <w:rPr>
          <w:ins w:id="4978" w:author="Horace Sun" w:date="2017-03-29T14:31:00Z"/>
          <w:b/>
          <w:rPrChange w:id="4979" w:author="Horace Sun" w:date="2017-03-29T15:30:00Z">
            <w:rPr>
              <w:ins w:id="4980" w:author="Horace Sun" w:date="2017-03-29T14:31:00Z"/>
            </w:rPr>
          </w:rPrChange>
        </w:rPr>
        <w:pPrChange w:id="4981" w:author="Horace Sun" w:date="2017-03-29T15:30:00Z">
          <w:pPr/>
        </w:pPrChange>
      </w:pPr>
      <w:bookmarkStart w:id="4982" w:name="_Toc478567411"/>
      <w:ins w:id="4983" w:author="Horace Sun" w:date="2017-03-29T15:30:00Z">
        <w:r w:rsidRPr="005C5940">
          <w:rPr>
            <w:b/>
            <w:color w:val="auto"/>
            <w:rPrChange w:id="4984" w:author="Horace Sun" w:date="2017-03-29T15:30:00Z">
              <w:rPr/>
            </w:rPrChange>
          </w:rPr>
          <w:t xml:space="preserve">7.2.1 </w:t>
        </w:r>
      </w:ins>
      <w:del w:id="4985" w:author="Horace Sun" w:date="2017-03-29T14:30:00Z">
        <w:r w:rsidR="00AE780C" w:rsidRPr="005C5940" w:rsidDel="00D453F8">
          <w:rPr>
            <w:rFonts w:hint="eastAsia"/>
            <w:b/>
            <w:color w:val="auto"/>
            <w:rPrChange w:id="4986" w:author="Horace Sun" w:date="2017-03-29T15:30:00Z">
              <w:rPr>
                <w:rFonts w:hint="eastAsia"/>
              </w:rPr>
            </w:rPrChange>
          </w:rPr>
          <w:delText>参考万达</w:delText>
        </w:r>
        <w:r w:rsidR="00CE6962" w:rsidRPr="005C5940" w:rsidDel="00D453F8">
          <w:rPr>
            <w:rFonts w:hint="eastAsia"/>
            <w:b/>
            <w:color w:val="auto"/>
            <w:rPrChange w:id="4987" w:author="Horace Sun" w:date="2017-03-29T15:30:00Z">
              <w:rPr>
                <w:rFonts w:hint="eastAsia"/>
              </w:rPr>
            </w:rPrChange>
          </w:rPr>
          <w:delText>文档</w:delText>
        </w:r>
      </w:del>
      <w:ins w:id="4988" w:author="Horace Sun" w:date="2017-03-29T14:30:00Z">
        <w:r w:rsidR="00D453F8" w:rsidRPr="005C5940">
          <w:rPr>
            <w:b/>
            <w:color w:val="auto"/>
            <w:rPrChange w:id="4989" w:author="Horace Sun" w:date="2017-03-29T15:30:00Z">
              <w:rPr/>
            </w:rPrChange>
          </w:rPr>
          <w:t>Tridium Niagara</w:t>
        </w:r>
        <w:r w:rsidR="00D453F8" w:rsidRPr="005C5940">
          <w:rPr>
            <w:rFonts w:hint="eastAsia"/>
            <w:b/>
            <w:color w:val="auto"/>
            <w:rPrChange w:id="4990" w:author="Horace Sun" w:date="2017-03-29T15:30:00Z">
              <w:rPr>
                <w:rFonts w:hint="eastAsia"/>
              </w:rPr>
            </w:rPrChange>
          </w:rPr>
          <w:t>安装及</w:t>
        </w:r>
        <w:r w:rsidR="00CC0711" w:rsidRPr="005C5940">
          <w:rPr>
            <w:b/>
            <w:color w:val="auto"/>
            <w:rPrChange w:id="4991" w:author="Horace Sun" w:date="2017-03-29T15:30:00Z">
              <w:rPr/>
            </w:rPrChange>
          </w:rPr>
          <w:t>license</w:t>
        </w:r>
        <w:r w:rsidR="00CC0711" w:rsidRPr="005C5940">
          <w:rPr>
            <w:rFonts w:hint="eastAsia"/>
            <w:b/>
            <w:color w:val="auto"/>
            <w:rPrChange w:id="4992" w:author="Horace Sun" w:date="2017-03-29T15:30:00Z">
              <w:rPr>
                <w:rFonts w:hint="eastAsia"/>
              </w:rPr>
            </w:rPrChange>
          </w:rPr>
          <w:t>安装</w:t>
        </w:r>
      </w:ins>
      <w:bookmarkEnd w:id="4982"/>
    </w:p>
    <w:p w14:paraId="3D4C8623" w14:textId="75A47E4C" w:rsidR="00BD179E" w:rsidRPr="00EA4EE6" w:rsidRDefault="00EA4EE6">
      <w:pPr>
        <w:spacing w:before="120"/>
        <w:ind w:firstLine="360"/>
        <w:rPr>
          <w:ins w:id="4993" w:author="Horace Sun" w:date="2017-03-29T14:30:00Z"/>
        </w:rPr>
        <w:pPrChange w:id="4994" w:author="Horace Sun" w:date="2017-03-29T14:31:00Z">
          <w:pPr/>
        </w:pPrChange>
      </w:pPr>
      <w:ins w:id="4995" w:author="Horace Sun" w:date="2017-03-29T14:31:00Z">
        <w:r w:rsidRPr="00EA4EE6">
          <w:rPr>
            <w:rFonts w:hint="eastAsia"/>
            <w:rPrChange w:id="4996" w:author="Horace Sun" w:date="2017-03-29T14:31:00Z">
              <w:rPr>
                <w:rFonts w:ascii="黑体" w:eastAsia="黑体" w:hAnsi="黑体" w:hint="eastAsia"/>
                <w:b/>
                <w:sz w:val="24"/>
              </w:rPr>
            </w:rPrChange>
          </w:rPr>
          <w:t>请</w:t>
        </w:r>
        <w:r w:rsidRPr="00EA4EE6">
          <w:rPr>
            <w:rPrChange w:id="4997" w:author="Horace Sun" w:date="2017-03-29T14:31:00Z">
              <w:rPr>
                <w:rFonts w:ascii="黑体" w:eastAsia="黑体" w:hAnsi="黑体"/>
                <w:b/>
                <w:sz w:val="24"/>
              </w:rPr>
            </w:rPrChange>
          </w:rPr>
          <w:t>参见</w:t>
        </w:r>
        <w:r w:rsidR="00634FF8">
          <w:rPr>
            <w:rFonts w:hint="eastAsia"/>
          </w:rPr>
          <w:t>Tridium Niagara</w:t>
        </w:r>
        <w:r w:rsidR="00634FF8">
          <w:rPr>
            <w:rFonts w:hint="eastAsia"/>
          </w:rPr>
          <w:t>安装</w:t>
        </w:r>
        <w:r w:rsidR="00634FF8">
          <w:t>手册。</w:t>
        </w:r>
      </w:ins>
      <w:ins w:id="4998" w:author="Zhao, Helen" w:date="2017-04-13T12:39:00Z">
        <w:r w:rsidR="00A64AC7" w:rsidRPr="00A64AC7">
          <w:rPr>
            <w:rFonts w:hint="eastAsia"/>
            <w:b/>
            <w:color w:val="FF0000"/>
            <w:rPrChange w:id="4999" w:author="Zhao, Helen" w:date="2017-04-13T12:40:00Z">
              <w:rPr>
                <w:rFonts w:hint="eastAsia"/>
              </w:rPr>
            </w:rPrChange>
          </w:rPr>
          <w:t>（此步骤非必须步骤，用户可根据自己需要安装）</w:t>
        </w:r>
      </w:ins>
    </w:p>
    <w:p w14:paraId="3158A35C" w14:textId="25B616D1" w:rsidR="003F0FAA" w:rsidRPr="005C5940" w:rsidRDefault="003E75DC">
      <w:pPr>
        <w:pStyle w:val="Heading3"/>
        <w:rPr>
          <w:ins w:id="5000" w:author="Horace Sun" w:date="2017-03-29T14:31:00Z"/>
          <w:b/>
          <w:rPrChange w:id="5001" w:author="Horace Sun" w:date="2017-03-29T15:30:00Z">
            <w:rPr>
              <w:ins w:id="5002" w:author="Horace Sun" w:date="2017-03-29T14:31:00Z"/>
              <w:rFonts w:ascii="黑体" w:eastAsia="黑体" w:hAnsi="黑体"/>
              <w:b/>
              <w:sz w:val="24"/>
            </w:rPr>
          </w:rPrChange>
        </w:rPr>
        <w:pPrChange w:id="5003" w:author="Horace Sun" w:date="2017-03-29T15:30:00Z">
          <w:pPr/>
        </w:pPrChange>
      </w:pPr>
      <w:bookmarkStart w:id="5004" w:name="_Toc478567412"/>
      <w:ins w:id="5005" w:author="Horace Sun" w:date="2017-03-29T15:30:00Z">
        <w:r w:rsidRPr="005C5940">
          <w:rPr>
            <w:b/>
            <w:color w:val="auto"/>
            <w:rPrChange w:id="5006" w:author="Horace Sun" w:date="2017-03-29T15:30:00Z">
              <w:rPr/>
            </w:rPrChange>
          </w:rPr>
          <w:lastRenderedPageBreak/>
          <w:t xml:space="preserve">7.2.2 </w:t>
        </w:r>
      </w:ins>
      <w:ins w:id="5007" w:author="Horace Sun" w:date="2017-03-29T14:30:00Z">
        <w:r w:rsidR="003F0FAA" w:rsidRPr="005C5940">
          <w:rPr>
            <w:b/>
            <w:color w:val="auto"/>
            <w:rPrChange w:id="5008" w:author="Horace Sun" w:date="2017-03-29T15:30:00Z">
              <w:rPr/>
            </w:rPrChange>
          </w:rPr>
          <w:t>DAQ</w:t>
        </w:r>
        <w:r w:rsidR="003F0FAA" w:rsidRPr="005C5940">
          <w:rPr>
            <w:rFonts w:hint="eastAsia"/>
            <w:b/>
            <w:color w:val="auto"/>
            <w:rPrChange w:id="5009" w:author="Horace Sun" w:date="2017-03-29T15:30:00Z">
              <w:rPr>
                <w:rFonts w:hint="eastAsia"/>
              </w:rPr>
            </w:rPrChange>
          </w:rPr>
          <w:t>安装</w:t>
        </w:r>
      </w:ins>
      <w:bookmarkEnd w:id="5004"/>
    </w:p>
    <w:p w14:paraId="2C2EBAF9" w14:textId="6F05FBC1" w:rsidR="00FD1418" w:rsidRDefault="0024474A">
      <w:pPr>
        <w:spacing w:before="120"/>
        <w:ind w:firstLine="360"/>
        <w:rPr>
          <w:ins w:id="5010" w:author="Zhang, Lifen" w:date="2017-03-31T15:38:00Z"/>
        </w:rPr>
        <w:pPrChange w:id="5011" w:author="Horace Sun" w:date="2017-03-29T15:37:00Z">
          <w:pPr/>
        </w:pPrChange>
      </w:pPr>
      <w:ins w:id="5012" w:author="Horace Sun" w:date="2017-03-29T15:37:00Z">
        <w:r w:rsidRPr="0024474A">
          <w:rPr>
            <w:rFonts w:hint="eastAsia"/>
            <w:rPrChange w:id="5013" w:author="Horace Sun" w:date="2017-03-29T15:37:00Z">
              <w:rPr>
                <w:rFonts w:ascii="黑体" w:eastAsia="黑体" w:hAnsi="黑体" w:hint="eastAsia"/>
                <w:b/>
                <w:sz w:val="24"/>
              </w:rPr>
            </w:rPrChange>
          </w:rPr>
          <w:t>以</w:t>
        </w:r>
        <w:r w:rsidRPr="0024474A">
          <w:rPr>
            <w:rPrChange w:id="5014" w:author="Horace Sun" w:date="2017-03-29T15:37:00Z">
              <w:rPr>
                <w:rFonts w:ascii="黑体" w:eastAsia="黑体" w:hAnsi="黑体"/>
                <w:b/>
                <w:sz w:val="24"/>
              </w:rPr>
            </w:rPrChange>
          </w:rPr>
          <w:t>管理员</w:t>
        </w:r>
        <w:r w:rsidRPr="0024474A">
          <w:rPr>
            <w:rFonts w:hint="eastAsia"/>
            <w:rPrChange w:id="5015" w:author="Horace Sun" w:date="2017-03-29T15:37:00Z">
              <w:rPr>
                <w:rFonts w:ascii="黑体" w:eastAsia="黑体" w:hAnsi="黑体" w:hint="eastAsia"/>
                <w:b/>
                <w:sz w:val="24"/>
              </w:rPr>
            </w:rPrChange>
          </w:rPr>
          <w:t>身份</w:t>
        </w:r>
        <w:r w:rsidRPr="0024474A">
          <w:rPr>
            <w:rPrChange w:id="5016" w:author="Horace Sun" w:date="2017-03-29T15:37:00Z">
              <w:rPr>
                <w:rFonts w:ascii="黑体" w:eastAsia="黑体" w:hAnsi="黑体"/>
                <w:b/>
                <w:sz w:val="24"/>
              </w:rPr>
            </w:rPrChange>
          </w:rPr>
          <w:t>登录到</w:t>
        </w:r>
        <w:del w:id="5017" w:author="Sun, Horace (CH01)" w:date="2017-03-29T16:13:00Z">
          <w:r w:rsidRPr="0024474A" w:rsidDel="0083129B">
            <w:rPr>
              <w:rPrChange w:id="5018" w:author="Horace Sun" w:date="2017-03-29T15:37:00Z">
                <w:rPr>
                  <w:rFonts w:ascii="黑体" w:eastAsia="黑体" w:hAnsi="黑体"/>
                  <w:b/>
                  <w:sz w:val="24"/>
                </w:rPr>
              </w:rPrChange>
            </w:rPr>
            <w:delText>数据采集</w:delText>
          </w:r>
        </w:del>
      </w:ins>
      <w:ins w:id="5019" w:author="Sun, Horace (CH01)" w:date="2017-03-29T16:13:00Z">
        <w:r w:rsidR="0083129B">
          <w:rPr>
            <w:rFonts w:hint="eastAsia"/>
          </w:rPr>
          <w:t>物联网关</w:t>
        </w:r>
      </w:ins>
      <w:ins w:id="5020" w:author="Horace Sun" w:date="2017-03-29T15:38:00Z">
        <w:r w:rsidR="0074483F">
          <w:rPr>
            <w:rFonts w:hint="eastAsia"/>
          </w:rPr>
          <w:t>服务器</w:t>
        </w:r>
        <w:r w:rsidR="00225EAC">
          <w:rPr>
            <w:rFonts w:hint="eastAsia"/>
          </w:rPr>
          <w:t>，</w:t>
        </w:r>
        <w:r w:rsidR="00225EAC">
          <w:t>如果</w:t>
        </w:r>
        <w:r w:rsidR="00225EAC">
          <w:rPr>
            <w:rFonts w:hint="eastAsia"/>
          </w:rPr>
          <w:t>您</w:t>
        </w:r>
        <w:r w:rsidR="00225EAC">
          <w:t>不知道管理员用户名和密码，请联系您的系统</w:t>
        </w:r>
      </w:ins>
      <w:ins w:id="5021" w:author="Horace Sun" w:date="2017-03-29T15:39:00Z">
        <w:r w:rsidR="00225EAC">
          <w:t>管理员</w:t>
        </w:r>
      </w:ins>
      <w:ins w:id="5022" w:author="Zhao, Helen" w:date="2017-04-13T18:19:00Z">
        <w:del w:id="5023" w:author="Zhang, Lifen" w:date="2017-04-17T13:35:00Z">
          <w:r w:rsidR="00C43B58" w:rsidRPr="00C43B58" w:rsidDel="00D475AC">
            <w:rPr>
              <w:rFonts w:hint="eastAsia"/>
              <w:b/>
              <w:color w:val="FF0000"/>
              <w:rPrChange w:id="5024" w:author="Zhao, Helen" w:date="2017-04-13T18:19:00Z">
                <w:rPr>
                  <w:rFonts w:hint="eastAsia"/>
                </w:rPr>
              </w:rPrChange>
            </w:rPr>
            <w:delText>（</w:delText>
          </w:r>
          <w:r w:rsidR="00C43B58" w:rsidRPr="00C43B58" w:rsidDel="00D475AC">
            <w:rPr>
              <w:b/>
              <w:color w:val="FF0000"/>
              <w:rPrChange w:id="5025" w:author="Zhao, Helen" w:date="2017-04-13T18:19:00Z">
                <w:rPr/>
              </w:rPrChange>
            </w:rPr>
            <w:delText>1</w:delText>
          </w:r>
          <w:r w:rsidR="00C43B58" w:rsidRPr="00C43B58" w:rsidDel="00D475AC">
            <w:rPr>
              <w:rFonts w:hint="eastAsia"/>
              <w:b/>
              <w:color w:val="FF0000"/>
              <w:rPrChange w:id="5026" w:author="Zhao, Helen" w:date="2017-04-13T18:19:00Z">
                <w:rPr>
                  <w:rFonts w:hint="eastAsia"/>
                </w:rPr>
              </w:rPrChange>
            </w:rPr>
            <w:delText>小时）</w:delText>
          </w:r>
        </w:del>
        <w:r w:rsidR="00C43B58" w:rsidRPr="00C43B58">
          <w:rPr>
            <w:rFonts w:hint="eastAsia"/>
            <w:rPrChange w:id="5027" w:author="Zhao, Helen" w:date="2017-04-13T18:20:00Z">
              <w:rPr>
                <w:rFonts w:hint="eastAsia"/>
                <w:b/>
                <w:color w:val="FF0000"/>
              </w:rPr>
            </w:rPrChange>
          </w:rPr>
          <w:t>。</w:t>
        </w:r>
      </w:ins>
      <w:ins w:id="5028" w:author="Zhang, Lifen" w:date="2017-03-31T15:38:00Z">
        <w:del w:id="5029" w:author="Zhao, Helen" w:date="2017-04-13T18:19:00Z">
          <w:r w:rsidR="00FD1418" w:rsidRPr="00C43B58" w:rsidDel="00C43B58">
            <w:rPr>
              <w:rFonts w:hint="eastAsia"/>
              <w:b/>
              <w:color w:val="FF0000"/>
              <w:rPrChange w:id="5030" w:author="Zhao, Helen" w:date="2017-04-13T18:19:00Z">
                <w:rPr>
                  <w:rFonts w:hint="eastAsia"/>
                </w:rPr>
              </w:rPrChange>
            </w:rPr>
            <w:delText>。</w:delText>
          </w:r>
        </w:del>
      </w:ins>
    </w:p>
    <w:p w14:paraId="617F58D5" w14:textId="5873E00D" w:rsidR="00FD1418" w:rsidRDefault="00FD1418">
      <w:pPr>
        <w:pStyle w:val="ListParagraph"/>
        <w:numPr>
          <w:ilvl w:val="0"/>
          <w:numId w:val="26"/>
        </w:numPr>
        <w:spacing w:before="120"/>
        <w:rPr>
          <w:ins w:id="5031" w:author="Zhang, Lifen" w:date="2017-03-31T15:39:00Z"/>
        </w:rPr>
        <w:pPrChange w:id="5032" w:author="Zhang, Lifen" w:date="2017-03-31T15:39:00Z">
          <w:pPr/>
        </w:pPrChange>
      </w:pPr>
      <w:commentRangeStart w:id="5033"/>
      <w:ins w:id="5034" w:author="Zhang, Lifen" w:date="2017-03-31T15:38:00Z">
        <w:r>
          <w:rPr>
            <w:rFonts w:hint="eastAsia"/>
          </w:rPr>
          <w:t>将</w:t>
        </w:r>
      </w:ins>
      <w:ins w:id="5035" w:author="Zhang, Lifen" w:date="2017-03-31T15:39:00Z">
        <w:r>
          <w:rPr>
            <w:rFonts w:hint="eastAsia"/>
          </w:rPr>
          <w:t>BPS</w:t>
        </w:r>
        <w:r>
          <w:t>-R200-DAQ.zip</w:t>
        </w:r>
        <w:r>
          <w:rPr>
            <w:rFonts w:hint="eastAsia"/>
          </w:rPr>
          <w:t>文件拷贝到服务器，并解压。</w:t>
        </w:r>
      </w:ins>
    </w:p>
    <w:p w14:paraId="089B9385" w14:textId="77777777" w:rsidR="00B674B4" w:rsidRDefault="00032F35">
      <w:pPr>
        <w:pStyle w:val="ListParagraph"/>
        <w:numPr>
          <w:ilvl w:val="0"/>
          <w:numId w:val="26"/>
        </w:numPr>
        <w:spacing w:before="120"/>
        <w:rPr>
          <w:ins w:id="5036" w:author="Zhang, Lifen" w:date="2017-03-31T16:07:00Z"/>
        </w:rPr>
        <w:pPrChange w:id="5037" w:author="Zhang, Lifen" w:date="2017-03-31T15:39:00Z">
          <w:pPr/>
        </w:pPrChange>
      </w:pPr>
      <w:ins w:id="5038" w:author="Zhang, Lifen" w:date="2017-03-31T15:39:00Z">
        <w:r>
          <w:rPr>
            <w:rFonts w:hint="eastAsia"/>
          </w:rPr>
          <w:t>进入到</w:t>
        </w:r>
      </w:ins>
      <w:ins w:id="5039" w:author="Zhang, Lifen" w:date="2017-03-31T15:40:00Z">
        <w:r>
          <w:rPr>
            <w:rFonts w:hint="eastAsia"/>
          </w:rPr>
          <w:t>../BPS</w:t>
        </w:r>
        <w:r>
          <w:t>-R200-DAQ/</w:t>
        </w:r>
      </w:ins>
      <w:ins w:id="5040" w:author="Zhang, Lifen" w:date="2017-03-31T15:41:00Z">
        <w:r>
          <w:t>conf</w:t>
        </w:r>
      </w:ins>
      <w:ins w:id="5041" w:author="Zhang, Lifen" w:date="2017-03-31T15:42:00Z">
        <w:r>
          <w:rPr>
            <w:rFonts w:hint="eastAsia"/>
          </w:rPr>
          <w:t>文件夹，打开</w:t>
        </w:r>
        <w:r>
          <w:rPr>
            <w:rFonts w:hint="eastAsia"/>
          </w:rPr>
          <w:t>daq.conf</w:t>
        </w:r>
        <w:r>
          <w:rPr>
            <w:rFonts w:hint="eastAsia"/>
          </w:rPr>
          <w:t>文件，将</w:t>
        </w:r>
      </w:ins>
      <w:ins w:id="5042" w:author="Zhang, Lifen" w:date="2017-03-31T15:56:00Z">
        <w:r w:rsidR="007F3A82" w:rsidRPr="007F3A82">
          <w:t>"site":{ "id":1, "name":"nansha" }</w:t>
        </w:r>
      </w:ins>
      <w:ins w:id="5043" w:author="Zhang, Lifen" w:date="2017-03-31T16:07:00Z">
        <w:r w:rsidR="00B674B4">
          <w:rPr>
            <w:rFonts w:hint="eastAsia"/>
          </w:rPr>
          <w:t>中的</w:t>
        </w:r>
        <w:r w:rsidR="00B674B4">
          <w:rPr>
            <w:rFonts w:hint="eastAsia"/>
          </w:rPr>
          <w:t>1</w:t>
        </w:r>
        <w:r w:rsidR="00B674B4">
          <w:rPr>
            <w:rFonts w:hint="eastAsia"/>
          </w:rPr>
          <w:t>改为当前</w:t>
        </w:r>
        <w:r w:rsidR="00B674B4">
          <w:rPr>
            <w:rFonts w:hint="eastAsia"/>
          </w:rPr>
          <w:t>site</w:t>
        </w:r>
        <w:r w:rsidR="00B674B4">
          <w:rPr>
            <w:rFonts w:hint="eastAsia"/>
          </w:rPr>
          <w:t>的</w:t>
        </w:r>
        <w:r w:rsidR="00B674B4">
          <w:rPr>
            <w:rFonts w:hint="eastAsia"/>
          </w:rPr>
          <w:t>id</w:t>
        </w:r>
        <w:r w:rsidR="00B674B4">
          <w:rPr>
            <w:rFonts w:hint="eastAsia"/>
          </w:rPr>
          <w:t>，如果您不知道，请咨询您的数据库管理员。</w:t>
        </w:r>
      </w:ins>
    </w:p>
    <w:p w14:paraId="1E875DDA" w14:textId="3A06C0E6" w:rsidR="00806807" w:rsidRDefault="00B674B4">
      <w:pPr>
        <w:pStyle w:val="ListParagraph"/>
        <w:numPr>
          <w:ilvl w:val="0"/>
          <w:numId w:val="26"/>
        </w:numPr>
        <w:spacing w:before="120"/>
        <w:rPr>
          <w:ins w:id="5044" w:author="Zhang, Lifen" w:date="2017-03-31T16:09:00Z"/>
        </w:rPr>
        <w:pPrChange w:id="5045" w:author="Zhang, Lifen" w:date="2017-03-31T15:39:00Z">
          <w:pPr/>
        </w:pPrChange>
      </w:pPr>
      <w:ins w:id="5046" w:author="Zhang, Lifen" w:date="2017-03-31T16:07:00Z">
        <w:r>
          <w:rPr>
            <w:rFonts w:hint="eastAsia"/>
          </w:rPr>
          <w:t>将</w:t>
        </w:r>
      </w:ins>
      <w:ins w:id="5047" w:author="Zhang, Lifen" w:date="2017-03-31T16:08:00Z">
        <w:r w:rsidRPr="00B674B4">
          <w:t>"username":"", "p</w:t>
        </w:r>
        <w:r>
          <w:t>assword":"</w:t>
        </w:r>
        <w:r w:rsidRPr="00B674B4">
          <w:t>"</w:t>
        </w:r>
      </w:ins>
      <w:ins w:id="5048" w:author="Zhang, Lifen" w:date="2017-03-31T16:09:00Z">
        <w:r>
          <w:rPr>
            <w:rFonts w:hint="eastAsia"/>
          </w:rPr>
          <w:t>的值</w:t>
        </w:r>
      </w:ins>
      <w:ins w:id="5049" w:author="Zhang, Lifen" w:date="2017-03-31T16:13:00Z">
        <w:r w:rsidR="00C405AF">
          <w:rPr>
            <w:rFonts w:hint="eastAsia"/>
          </w:rPr>
          <w:t>设置</w:t>
        </w:r>
      </w:ins>
      <w:ins w:id="5050" w:author="Zhang, Lifen" w:date="2017-03-31T16:09:00Z">
        <w:r>
          <w:rPr>
            <w:rFonts w:hint="eastAsia"/>
          </w:rPr>
          <w:t>为当前</w:t>
        </w:r>
        <w:r>
          <w:rPr>
            <w:rFonts w:hint="eastAsia"/>
          </w:rPr>
          <w:t>Niagara station</w:t>
        </w:r>
        <w:r>
          <w:rPr>
            <w:rFonts w:hint="eastAsia"/>
          </w:rPr>
          <w:t>的登录名和密码，如果您不</w:t>
        </w:r>
      </w:ins>
      <w:ins w:id="5051" w:author="Zhang, Lifen" w:date="2017-03-31T16:13:00Z">
        <w:r w:rsidR="00C405AF">
          <w:rPr>
            <w:rFonts w:hint="eastAsia"/>
          </w:rPr>
          <w:t>清楚</w:t>
        </w:r>
      </w:ins>
      <w:ins w:id="5052" w:author="Zhang, Lifen" w:date="2017-03-31T16:09:00Z">
        <w:r>
          <w:rPr>
            <w:rFonts w:hint="eastAsia"/>
          </w:rPr>
          <w:t>，请联系</w:t>
        </w:r>
      </w:ins>
      <w:ins w:id="5053" w:author="Zhang, Lifen" w:date="2017-03-31T16:14:00Z">
        <w:r w:rsidR="00DC6065">
          <w:rPr>
            <w:rFonts w:hint="eastAsia"/>
          </w:rPr>
          <w:t>您的</w:t>
        </w:r>
      </w:ins>
      <w:ins w:id="5054" w:author="Zhang, Lifen" w:date="2017-03-31T16:09:00Z">
        <w:r>
          <w:rPr>
            <w:rFonts w:hint="eastAsia"/>
          </w:rPr>
          <w:t>Niagara</w:t>
        </w:r>
        <w:r>
          <w:rPr>
            <w:rFonts w:hint="eastAsia"/>
          </w:rPr>
          <w:t>管理员。</w:t>
        </w:r>
      </w:ins>
    </w:p>
    <w:p w14:paraId="45FC5574" w14:textId="08B5E678" w:rsidR="002F3523" w:rsidRPr="0024474A" w:rsidRDefault="00806807">
      <w:pPr>
        <w:pStyle w:val="ListParagraph"/>
        <w:numPr>
          <w:ilvl w:val="0"/>
          <w:numId w:val="26"/>
        </w:numPr>
        <w:spacing w:before="120"/>
        <w:pPrChange w:id="5055" w:author="Zhang, Lifen" w:date="2017-03-31T15:39:00Z">
          <w:pPr/>
        </w:pPrChange>
      </w:pPr>
      <w:ins w:id="5056" w:author="Zhang, Lifen" w:date="2017-03-31T16:09:00Z">
        <w:r>
          <w:rPr>
            <w:rFonts w:hint="eastAsia"/>
          </w:rPr>
          <w:t>进入到</w:t>
        </w:r>
        <w:r>
          <w:rPr>
            <w:rFonts w:hint="eastAsia"/>
          </w:rPr>
          <w:t>../BPS</w:t>
        </w:r>
        <w:r>
          <w:t>-R200-DAQ/</w:t>
        </w:r>
        <w:r>
          <w:rPr>
            <w:rFonts w:hint="eastAsia"/>
          </w:rPr>
          <w:t>bin</w:t>
        </w:r>
        <w:r>
          <w:rPr>
            <w:rFonts w:hint="eastAsia"/>
          </w:rPr>
          <w:t>文件夹，</w:t>
        </w:r>
      </w:ins>
      <w:ins w:id="5057" w:author="Zhang, Lifen" w:date="2017-03-31T16:12:00Z">
        <w:r>
          <w:rPr>
            <w:rFonts w:hint="eastAsia"/>
          </w:rPr>
          <w:t>双击</w:t>
        </w:r>
        <w:r>
          <w:rPr>
            <w:rFonts w:hint="eastAsia"/>
          </w:rPr>
          <w:t>D</w:t>
        </w:r>
        <w:r>
          <w:t>aq.bat</w:t>
        </w:r>
        <w:r>
          <w:rPr>
            <w:rFonts w:hint="eastAsia"/>
          </w:rPr>
          <w:t>文件即可启动</w:t>
        </w:r>
        <w:r>
          <w:rPr>
            <w:rFonts w:hint="eastAsia"/>
          </w:rPr>
          <w:t>daq</w:t>
        </w:r>
        <w:r>
          <w:rPr>
            <w:rFonts w:hint="eastAsia"/>
          </w:rPr>
          <w:t>服务。</w:t>
        </w:r>
        <w:commentRangeEnd w:id="5033"/>
        <w:r w:rsidR="00C405AF">
          <w:rPr>
            <w:rStyle w:val="CommentReference"/>
          </w:rPr>
          <w:commentReference w:id="5033"/>
        </w:r>
      </w:ins>
      <w:ins w:id="5058" w:author="Horace Sun" w:date="2017-03-29T15:39:00Z">
        <w:del w:id="5059" w:author="Zhang, Lifen" w:date="2017-03-31T15:38:00Z">
          <w:r w:rsidR="00225EAC" w:rsidDel="00FD1418">
            <w:delText>。</w:delText>
          </w:r>
          <w:r w:rsidR="00122AAC" w:rsidDel="00FD1418">
            <w:rPr>
              <w:rFonts w:hint="eastAsia"/>
            </w:rPr>
            <w:delText>？</w:delText>
          </w:r>
          <w:r w:rsidR="00122AAC" w:rsidDel="00FD1418">
            <w:delText>？？？？？？？？？</w:delText>
          </w:r>
        </w:del>
      </w:ins>
    </w:p>
    <w:p w14:paraId="35BA85FB" w14:textId="77777777" w:rsidR="00F1555A" w:rsidRDefault="00897B1C" w:rsidP="00245F3E">
      <w:pPr>
        <w:pStyle w:val="Heading2"/>
        <w:rPr>
          <w:rFonts w:ascii="黑体" w:eastAsia="黑体" w:hAnsi="黑体"/>
          <w:b/>
          <w:color w:val="auto"/>
        </w:rPr>
      </w:pPr>
      <w:bookmarkStart w:id="5060" w:name="_Toc478567413"/>
      <w:r>
        <w:rPr>
          <w:rFonts w:ascii="黑体" w:eastAsia="黑体" w:hAnsi="黑体"/>
          <w:b/>
          <w:color w:val="auto"/>
        </w:rPr>
        <w:t xml:space="preserve">7.3 </w:t>
      </w:r>
      <w:r w:rsidR="00F83DA2" w:rsidRPr="00245F3E">
        <w:rPr>
          <w:rFonts w:ascii="黑体" w:eastAsia="黑体" w:hAnsi="黑体" w:hint="eastAsia"/>
          <w:b/>
          <w:color w:val="auto"/>
        </w:rPr>
        <w:t>P</w:t>
      </w:r>
      <w:r w:rsidR="00F83DA2" w:rsidRPr="00245F3E">
        <w:rPr>
          <w:rFonts w:ascii="黑体" w:eastAsia="黑体" w:hAnsi="黑体"/>
          <w:b/>
          <w:color w:val="auto"/>
        </w:rPr>
        <w:t>C</w:t>
      </w:r>
      <w:r w:rsidR="00652C29" w:rsidRPr="00245F3E">
        <w:rPr>
          <w:rFonts w:ascii="黑体" w:eastAsia="黑体" w:hAnsi="黑体" w:hint="eastAsia"/>
          <w:b/>
          <w:color w:val="auto"/>
        </w:rPr>
        <w:t>客户</w:t>
      </w:r>
      <w:r w:rsidR="00652C29" w:rsidRPr="00245F3E">
        <w:rPr>
          <w:rFonts w:ascii="黑体" w:eastAsia="黑体" w:hAnsi="黑体"/>
          <w:b/>
          <w:color w:val="auto"/>
        </w:rPr>
        <w:t>端安装</w:t>
      </w:r>
      <w:bookmarkEnd w:id="5060"/>
    </w:p>
    <w:p w14:paraId="4FB2B6F0" w14:textId="032E770D" w:rsidR="00AA452D" w:rsidRDefault="00156A88">
      <w:pPr>
        <w:spacing w:before="120"/>
        <w:ind w:firstLine="360"/>
        <w:rPr>
          <w:ins w:id="5061" w:author="Horace Sun" w:date="2017-03-29T14:35:00Z"/>
        </w:rPr>
        <w:pPrChange w:id="5062" w:author="Horace Sun" w:date="2017-03-29T14:33:00Z">
          <w:pPr/>
        </w:pPrChange>
      </w:pPr>
      <w:ins w:id="5063" w:author="Horace Sun" w:date="2017-03-29T14:33:00Z">
        <w:r>
          <w:rPr>
            <w:rFonts w:hint="eastAsia"/>
          </w:rPr>
          <w:t>B</w:t>
        </w:r>
        <w:r>
          <w:t>PS R200</w:t>
        </w:r>
        <w:r>
          <w:t>的</w:t>
        </w:r>
        <w:r>
          <w:t>PC</w:t>
        </w:r>
        <w:r>
          <w:t>端工作站</w:t>
        </w:r>
      </w:ins>
      <w:ins w:id="5064" w:author="Horace Sun" w:date="2017-03-29T14:34:00Z">
        <w:r>
          <w:rPr>
            <w:rFonts w:hint="eastAsia"/>
          </w:rPr>
          <w:t>支持</w:t>
        </w:r>
        <w:r>
          <w:t>谷歌</w:t>
        </w:r>
      </w:ins>
      <w:del w:id="5065" w:author="Horace Sun" w:date="2017-03-29T14:34:00Z">
        <w:r w:rsidR="00AA452D" w:rsidDel="00156A88">
          <w:rPr>
            <w:rFonts w:hint="eastAsia"/>
          </w:rPr>
          <w:delText>安装</w:delText>
        </w:r>
      </w:del>
      <w:r w:rsidR="003738EB">
        <w:rPr>
          <w:rFonts w:hint="eastAsia"/>
        </w:rPr>
        <w:t>Chrome</w:t>
      </w:r>
      <w:r w:rsidR="003738EB">
        <w:t>浏览器</w:t>
      </w:r>
      <w:ins w:id="5066" w:author="Horace Sun" w:date="2017-03-29T14:35:00Z">
        <w:r w:rsidR="003147BA">
          <w:rPr>
            <w:rFonts w:hint="eastAsia"/>
          </w:rPr>
          <w:t>访问</w:t>
        </w:r>
        <w:r w:rsidR="003147BA">
          <w:t>应用</w:t>
        </w:r>
      </w:ins>
      <w:r w:rsidR="003738EB">
        <w:t>，</w:t>
      </w:r>
      <w:ins w:id="5067" w:author="Horace Sun" w:date="2017-03-29T14:35:00Z">
        <w:r w:rsidR="00734BE4">
          <w:rPr>
            <w:rFonts w:hint="eastAsia"/>
          </w:rPr>
          <w:t>Chrome</w:t>
        </w:r>
        <w:r w:rsidR="00734BE4">
          <w:t>版本应不低于</w:t>
        </w:r>
        <w:r w:rsidR="00734BE4">
          <w:rPr>
            <w:rFonts w:hint="eastAsia"/>
          </w:rPr>
          <w:t>57.0.2987.98</w:t>
        </w:r>
      </w:ins>
      <w:del w:id="5068" w:author="Horace Sun" w:date="2017-03-29T14:35:00Z">
        <w:r w:rsidR="000440BB" w:rsidDel="00734BE4">
          <w:rPr>
            <w:rFonts w:hint="eastAsia"/>
          </w:rPr>
          <w:delText>说明</w:delText>
        </w:r>
        <w:r w:rsidR="003738EB" w:rsidDel="00734BE4">
          <w:delText>版本</w:delText>
        </w:r>
        <w:r w:rsidR="003738EB" w:rsidDel="00734BE4">
          <w:rPr>
            <w:rFonts w:hint="eastAsia"/>
          </w:rPr>
          <w:delText>号</w:delText>
        </w:r>
      </w:del>
      <w:r w:rsidR="003738EB">
        <w:t>，</w:t>
      </w:r>
      <w:ins w:id="5069" w:author="Horace Sun" w:date="2017-03-29T14:35:00Z">
        <w:r w:rsidR="00754C76">
          <w:rPr>
            <w:rFonts w:hint="eastAsia"/>
          </w:rPr>
          <w:t>可以</w:t>
        </w:r>
        <w:r w:rsidR="00754C76">
          <w:t>从如下</w:t>
        </w:r>
      </w:ins>
      <w:r w:rsidR="00666FBB">
        <w:rPr>
          <w:rFonts w:hint="eastAsia"/>
        </w:rPr>
        <w:t>官方</w:t>
      </w:r>
      <w:ins w:id="5070" w:author="Horace Sun" w:date="2017-03-29T14:38:00Z">
        <w:r w:rsidR="00B5445C">
          <w:rPr>
            <w:rFonts w:hint="eastAsia"/>
          </w:rPr>
          <w:t>网站下载</w:t>
        </w:r>
      </w:ins>
      <w:del w:id="5071" w:author="Horace Sun" w:date="2017-03-29T14:38:00Z">
        <w:r w:rsidR="000440BB" w:rsidDel="00B5445C">
          <w:rPr>
            <w:rFonts w:hint="eastAsia"/>
          </w:rPr>
          <w:delText>下</w:delText>
        </w:r>
      </w:del>
      <w:del w:id="5072" w:author="Horace Sun" w:date="2017-03-29T14:35:00Z">
        <w:r w:rsidR="000440BB" w:rsidDel="00754C76">
          <w:rPr>
            <w:rFonts w:hint="eastAsia"/>
          </w:rPr>
          <w:delText>载</w:delText>
        </w:r>
        <w:r w:rsidR="000440BB" w:rsidDel="00754C76">
          <w:delText>地址。</w:delText>
        </w:r>
      </w:del>
      <w:ins w:id="5073" w:author="Horace Sun" w:date="2017-03-29T14:35:00Z">
        <w:r w:rsidR="00754C76">
          <w:rPr>
            <w:rFonts w:hint="eastAsia"/>
          </w:rPr>
          <w:t>：</w:t>
        </w:r>
      </w:ins>
    </w:p>
    <w:p w14:paraId="19FF557B" w14:textId="7EF8F572" w:rsidR="00CA6850" w:rsidRPr="00E37887" w:rsidRDefault="00876B9C">
      <w:pPr>
        <w:spacing w:before="120"/>
        <w:ind w:firstLine="360"/>
        <w:rPr>
          <w:ins w:id="5074" w:author="Horace Sun" w:date="2017-03-29T14:37:00Z"/>
          <w:sz w:val="20"/>
          <w:rPrChange w:id="5075" w:author="Horace Sun" w:date="2017-03-29T14:38:00Z">
            <w:rPr>
              <w:ins w:id="5076" w:author="Horace Sun" w:date="2017-03-29T14:37:00Z"/>
            </w:rPr>
          </w:rPrChange>
        </w:rPr>
        <w:pPrChange w:id="5077" w:author="Horace Sun" w:date="2017-03-29T14:33:00Z">
          <w:pPr/>
        </w:pPrChange>
      </w:pPr>
      <w:ins w:id="5078" w:author="Horace Sun" w:date="2017-03-29T14:37:00Z">
        <w:r w:rsidRPr="00E37887">
          <w:rPr>
            <w:sz w:val="20"/>
            <w:rPrChange w:id="5079" w:author="Horace Sun" w:date="2017-03-29T14:38:00Z">
              <w:rPr/>
            </w:rPrChange>
          </w:rPr>
          <w:fldChar w:fldCharType="begin"/>
        </w:r>
        <w:r w:rsidRPr="00E37887">
          <w:rPr>
            <w:sz w:val="20"/>
            <w:rPrChange w:id="5080" w:author="Horace Sun" w:date="2017-03-29T14:38:00Z">
              <w:rPr/>
            </w:rPrChange>
          </w:rPr>
          <w:instrText xml:space="preserve"> HYPERLINK "https://www.google.com/chrome/browser/desktop/index.html?brand=CHBD&amp;gclid=EAIaIQobChMIl7iq74z70gIVSmt-Ch00XABrEAAYASAAEgIi8fD_BwE" </w:instrText>
        </w:r>
        <w:r w:rsidRPr="00E37887">
          <w:rPr>
            <w:sz w:val="20"/>
            <w:rPrChange w:id="5081" w:author="Horace Sun" w:date="2017-03-29T14:38:00Z">
              <w:rPr/>
            </w:rPrChange>
          </w:rPr>
          <w:fldChar w:fldCharType="separate"/>
        </w:r>
        <w:r w:rsidRPr="00E37887">
          <w:rPr>
            <w:rStyle w:val="Hyperlink"/>
            <w:sz w:val="20"/>
            <w:rPrChange w:id="5082" w:author="Horace Sun" w:date="2017-03-29T14:38:00Z">
              <w:rPr>
                <w:rStyle w:val="Hyperlink"/>
              </w:rPr>
            </w:rPrChange>
          </w:rPr>
          <w:t>https://www.google.com/chrome/browser/desktop/index.html</w:t>
        </w:r>
        <w:r w:rsidRPr="00E37887">
          <w:rPr>
            <w:sz w:val="20"/>
            <w:rPrChange w:id="5083" w:author="Horace Sun" w:date="2017-03-29T14:38:00Z">
              <w:rPr/>
            </w:rPrChange>
          </w:rPr>
          <w:fldChar w:fldCharType="end"/>
        </w:r>
      </w:ins>
    </w:p>
    <w:p w14:paraId="0B384CB4" w14:textId="1B8CD557" w:rsidR="00754C76" w:rsidRPr="00E37887" w:rsidRDefault="00876B9C">
      <w:pPr>
        <w:spacing w:before="120"/>
        <w:ind w:firstLine="360"/>
        <w:rPr>
          <w:ins w:id="5084" w:author="Horace Sun" w:date="2017-03-29T14:37:00Z"/>
          <w:sz w:val="20"/>
          <w:rPrChange w:id="5085" w:author="Horace Sun" w:date="2017-03-29T14:38:00Z">
            <w:rPr>
              <w:ins w:id="5086" w:author="Horace Sun" w:date="2017-03-29T14:37:00Z"/>
            </w:rPr>
          </w:rPrChange>
        </w:rPr>
        <w:pPrChange w:id="5087" w:author="Horace Sun" w:date="2017-03-29T14:33:00Z">
          <w:pPr/>
        </w:pPrChange>
      </w:pPr>
      <w:ins w:id="5088" w:author="Horace Sun" w:date="2017-03-29T14:37:00Z">
        <w:r w:rsidRPr="00E37887">
          <w:rPr>
            <w:sz w:val="20"/>
            <w:rPrChange w:id="5089" w:author="Horace Sun" w:date="2017-03-29T14:38:00Z">
              <w:rPr/>
            </w:rPrChange>
          </w:rPr>
          <w:fldChar w:fldCharType="begin"/>
        </w:r>
        <w:r w:rsidRPr="00E37887">
          <w:rPr>
            <w:sz w:val="20"/>
            <w:rPrChange w:id="5090" w:author="Horace Sun" w:date="2017-03-29T14:38:00Z">
              <w:rPr/>
            </w:rPrChange>
          </w:rPr>
          <w:instrText xml:space="preserve"> HYPERLINK "</w:instrText>
        </w:r>
      </w:ins>
      <w:ins w:id="5091" w:author="Horace Sun" w:date="2017-03-29T14:36:00Z">
        <w:r w:rsidRPr="00E37887">
          <w:rPr>
            <w:sz w:val="20"/>
            <w:rPrChange w:id="5092" w:author="Horace Sun" w:date="2017-03-29T14:38:00Z">
              <w:rPr/>
            </w:rPrChange>
          </w:rPr>
          <w:instrText>http://www.google.cn/intl/zh-CN/chrome/browser/desktop/index.html</w:instrText>
        </w:r>
      </w:ins>
      <w:ins w:id="5093" w:author="Horace Sun" w:date="2017-03-29T14:37:00Z">
        <w:r w:rsidRPr="00E37887">
          <w:rPr>
            <w:sz w:val="20"/>
            <w:rPrChange w:id="5094" w:author="Horace Sun" w:date="2017-03-29T14:38:00Z">
              <w:rPr/>
            </w:rPrChange>
          </w:rPr>
          <w:instrText xml:space="preserve">" </w:instrText>
        </w:r>
        <w:r w:rsidRPr="00E37887">
          <w:rPr>
            <w:sz w:val="20"/>
            <w:rPrChange w:id="5095" w:author="Horace Sun" w:date="2017-03-29T14:38:00Z">
              <w:rPr/>
            </w:rPrChange>
          </w:rPr>
          <w:fldChar w:fldCharType="separate"/>
        </w:r>
      </w:ins>
      <w:ins w:id="5096" w:author="Horace Sun" w:date="2017-03-29T14:36:00Z">
        <w:r w:rsidRPr="00E37887">
          <w:rPr>
            <w:rStyle w:val="Hyperlink"/>
            <w:sz w:val="20"/>
            <w:rPrChange w:id="5097" w:author="Horace Sun" w:date="2017-03-29T14:38:00Z">
              <w:rPr>
                <w:rStyle w:val="Hyperlink"/>
              </w:rPr>
            </w:rPrChange>
          </w:rPr>
          <w:t>http://www.google.cn/intl/zh-CN/chrome/browser/desktop/index.html</w:t>
        </w:r>
      </w:ins>
      <w:ins w:id="5098" w:author="Horace Sun" w:date="2017-03-29T14:37:00Z">
        <w:r w:rsidRPr="00E37887">
          <w:rPr>
            <w:sz w:val="20"/>
            <w:rPrChange w:id="5099" w:author="Horace Sun" w:date="2017-03-29T14:38:00Z">
              <w:rPr/>
            </w:rPrChange>
          </w:rPr>
          <w:fldChar w:fldCharType="end"/>
        </w:r>
      </w:ins>
    </w:p>
    <w:p w14:paraId="0A7308D2" w14:textId="04E12055" w:rsidR="00876B9C" w:rsidRPr="00AA452D" w:rsidDel="00876B9C" w:rsidRDefault="00876B9C">
      <w:pPr>
        <w:spacing w:before="120"/>
        <w:ind w:firstLine="360"/>
        <w:rPr>
          <w:del w:id="5100" w:author="Horace Sun" w:date="2017-03-29T14:37:00Z"/>
        </w:rPr>
        <w:pPrChange w:id="5101" w:author="Horace Sun" w:date="2017-03-29T14:33:00Z">
          <w:pPr/>
        </w:pPrChange>
      </w:pPr>
    </w:p>
    <w:p w14:paraId="1620FD57" w14:textId="77777777" w:rsidR="00F83DA2" w:rsidRDefault="00897B1C" w:rsidP="00245F3E">
      <w:pPr>
        <w:pStyle w:val="Heading2"/>
        <w:rPr>
          <w:rFonts w:ascii="黑体" w:eastAsia="黑体" w:hAnsi="黑体"/>
          <w:b/>
          <w:color w:val="auto"/>
        </w:rPr>
      </w:pPr>
      <w:bookmarkStart w:id="5102" w:name="_Toc478567414"/>
      <w:r>
        <w:rPr>
          <w:rFonts w:ascii="黑体" w:eastAsia="黑体" w:hAnsi="黑体" w:hint="eastAsia"/>
          <w:b/>
          <w:color w:val="auto"/>
        </w:rPr>
        <w:t>7.</w:t>
      </w:r>
      <w:r>
        <w:rPr>
          <w:rFonts w:ascii="黑体" w:eastAsia="黑体" w:hAnsi="黑体"/>
          <w:b/>
          <w:color w:val="auto"/>
        </w:rPr>
        <w:t>4</w:t>
      </w:r>
      <w:r w:rsidR="00F83DA2" w:rsidRPr="00245F3E">
        <w:rPr>
          <w:rFonts w:ascii="黑体" w:eastAsia="黑体" w:hAnsi="黑体" w:hint="eastAsia"/>
          <w:b/>
          <w:color w:val="auto"/>
        </w:rPr>
        <w:t>手机</w:t>
      </w:r>
      <w:r w:rsidR="00F83DA2" w:rsidRPr="00245F3E">
        <w:rPr>
          <w:rFonts w:ascii="黑体" w:eastAsia="黑体" w:hAnsi="黑体"/>
          <w:b/>
          <w:color w:val="auto"/>
        </w:rPr>
        <w:t>端安装</w:t>
      </w:r>
      <w:bookmarkEnd w:id="5102"/>
    </w:p>
    <w:p w14:paraId="0AA3B884" w14:textId="0A880F30" w:rsidR="001F2E66" w:rsidRDefault="001F2E66">
      <w:pPr>
        <w:spacing w:before="120"/>
        <w:ind w:firstLine="360"/>
        <w:pPrChange w:id="5103" w:author="Horace Sun" w:date="2017-03-29T14:42:00Z">
          <w:pPr/>
        </w:pPrChange>
      </w:pPr>
      <w:r>
        <w:rPr>
          <w:rFonts w:hint="eastAsia"/>
        </w:rPr>
        <w:t>拷贝</w:t>
      </w:r>
      <w:ins w:id="5104" w:author="Horace Sun" w:date="2017-03-29T14:43:00Z">
        <w:r w:rsidR="008178B7">
          <w:rPr>
            <w:rFonts w:hint="eastAsia"/>
          </w:rPr>
          <w:t>光盘</w:t>
        </w:r>
        <w:r w:rsidR="008178B7">
          <w:t>中</w:t>
        </w:r>
      </w:ins>
      <w:ins w:id="5105" w:author="Horace Sun" w:date="2017-03-29T14:44:00Z">
        <w:r w:rsidR="008178B7">
          <w:t>“</w:t>
        </w:r>
        <w:r w:rsidR="008178B7">
          <w:rPr>
            <w:rFonts w:hint="eastAsia"/>
          </w:rPr>
          <w:t>\</w:t>
        </w:r>
        <w:r w:rsidR="008178B7">
          <w:t>Packages\</w:t>
        </w:r>
      </w:ins>
      <w:ins w:id="5106" w:author="Horace Sun" w:date="2017-03-29T14:42:00Z">
        <w:r w:rsidR="0053440C">
          <w:t>BPS-R200-Andriod.apk</w:t>
        </w:r>
      </w:ins>
      <w:ins w:id="5107" w:author="Horace Sun" w:date="2017-03-29T14:44:00Z">
        <w:r w:rsidR="00642FD8">
          <w:t>”</w:t>
        </w:r>
      </w:ins>
      <w:del w:id="5108" w:author="Horace Sun" w:date="2017-03-29T14:44:00Z">
        <w:r w:rsidDel="00642FD8">
          <w:delText>apk</w:delText>
        </w:r>
      </w:del>
      <w:r>
        <w:t>到</w:t>
      </w:r>
      <w:ins w:id="5109" w:author="Horace Sun" w:date="2017-03-29T14:44:00Z">
        <w:r w:rsidR="00642FD8">
          <w:rPr>
            <w:rFonts w:hint="eastAsia"/>
          </w:rPr>
          <w:t>智能</w:t>
        </w:r>
      </w:ins>
      <w:r>
        <w:t>手机</w:t>
      </w:r>
      <w:ins w:id="5110" w:author="Horace Sun" w:date="2017-03-29T14:44:00Z">
        <w:r w:rsidR="00B8674C">
          <w:rPr>
            <w:rFonts w:hint="eastAsia"/>
          </w:rPr>
          <w:t>，</w:t>
        </w:r>
        <w:r w:rsidR="00B8674C">
          <w:t>并</w:t>
        </w:r>
      </w:ins>
      <w:ins w:id="5111" w:author="Horace Sun" w:date="2017-03-29T14:45:00Z">
        <w:r w:rsidR="00703F3F">
          <w:rPr>
            <w:rFonts w:hint="eastAsia"/>
          </w:rPr>
          <w:t>按照</w:t>
        </w:r>
        <w:r w:rsidR="00703F3F">
          <w:t>手机</w:t>
        </w:r>
        <w:r w:rsidR="00703F3F">
          <w:t>app</w:t>
        </w:r>
        <w:r w:rsidR="00703F3F">
          <w:t>安装流程</w:t>
        </w:r>
        <w:r w:rsidR="00530DCB">
          <w:rPr>
            <w:rFonts w:hint="eastAsia"/>
          </w:rPr>
          <w:t>在</w:t>
        </w:r>
        <w:r w:rsidR="00530DCB">
          <w:t>进行安装。</w:t>
        </w:r>
        <w:r w:rsidR="00DF0A0F">
          <w:rPr>
            <w:rFonts w:hint="eastAsia"/>
          </w:rPr>
          <w:t>如果</w:t>
        </w:r>
        <w:r w:rsidR="00DF0A0F">
          <w:t>您</w:t>
        </w:r>
      </w:ins>
      <w:ins w:id="5112" w:author="Horace Sun" w:date="2017-03-29T14:46:00Z">
        <w:r w:rsidR="00DF0A0F">
          <w:rPr>
            <w:rFonts w:hint="eastAsia"/>
          </w:rPr>
          <w:t>对</w:t>
        </w:r>
        <w:r w:rsidR="00DF0A0F">
          <w:t>app</w:t>
        </w:r>
        <w:r w:rsidR="00DF0A0F">
          <w:t>安装流程有任何问题，请参考您的智能</w:t>
        </w:r>
        <w:r w:rsidR="00DF0A0F">
          <w:rPr>
            <w:rFonts w:hint="eastAsia"/>
          </w:rPr>
          <w:t>手机</w:t>
        </w:r>
        <w:r w:rsidR="00DF0A0F">
          <w:t>使用说明</w:t>
        </w:r>
        <w:r w:rsidR="00DF0A0F">
          <w:rPr>
            <w:rFonts w:hint="eastAsia"/>
          </w:rPr>
          <w:t>书。</w:t>
        </w:r>
      </w:ins>
    </w:p>
    <w:p w14:paraId="45EA657D" w14:textId="5419ABB9" w:rsidR="001F2E66" w:rsidRPr="001F2E66" w:rsidDel="001C3A80" w:rsidRDefault="001F2E66" w:rsidP="001F2E66">
      <w:pPr>
        <w:rPr>
          <w:del w:id="5113" w:author="Horace Sun" w:date="2017-03-29T14:45:00Z"/>
        </w:rPr>
      </w:pPr>
      <w:del w:id="5114" w:author="Horace Sun" w:date="2017-03-29T14:45:00Z">
        <w:r w:rsidDel="001C3A80">
          <w:delText>安装</w:delText>
        </w:r>
        <w:r w:rsidDel="001C3A80">
          <w:rPr>
            <w:rFonts w:hint="eastAsia"/>
          </w:rPr>
          <w:delText>apk</w:delText>
        </w:r>
      </w:del>
    </w:p>
    <w:p w14:paraId="4C443577" w14:textId="77777777" w:rsidR="00746FF9" w:rsidRDefault="00897B1C" w:rsidP="00245F3E">
      <w:pPr>
        <w:pStyle w:val="Heading2"/>
        <w:rPr>
          <w:rFonts w:ascii="黑体" w:eastAsia="黑体" w:hAnsi="黑体"/>
          <w:b/>
          <w:color w:val="auto"/>
        </w:rPr>
      </w:pPr>
      <w:bookmarkStart w:id="5115" w:name="_Toc478567415"/>
      <w:r>
        <w:rPr>
          <w:rFonts w:ascii="黑体" w:eastAsia="黑体" w:hAnsi="黑体" w:hint="eastAsia"/>
          <w:b/>
          <w:color w:val="auto"/>
        </w:rPr>
        <w:t>7.5</w:t>
      </w:r>
      <w:r w:rsidR="00746FF9" w:rsidRPr="00245F3E">
        <w:rPr>
          <w:rFonts w:ascii="黑体" w:eastAsia="黑体" w:hAnsi="黑体" w:hint="eastAsia"/>
          <w:b/>
          <w:color w:val="auto"/>
        </w:rPr>
        <w:t>配置</w:t>
      </w:r>
      <w:r w:rsidR="00746FF9" w:rsidRPr="00245F3E">
        <w:rPr>
          <w:rFonts w:ascii="黑体" w:eastAsia="黑体" w:hAnsi="黑体"/>
          <w:b/>
          <w:color w:val="auto"/>
        </w:rPr>
        <w:t>工具安装</w:t>
      </w:r>
      <w:bookmarkEnd w:id="5115"/>
    </w:p>
    <w:p w14:paraId="6FC3F3E3" w14:textId="77777777" w:rsidR="00CC450E" w:rsidRPr="00CC450E" w:rsidRDefault="00C06635">
      <w:pPr>
        <w:spacing w:before="120"/>
        <w:ind w:firstLine="360"/>
        <w:pPrChange w:id="5116" w:author="Horace Sun" w:date="2017-03-29T14:43:00Z">
          <w:pPr>
            <w:ind w:firstLine="720"/>
          </w:pPr>
        </w:pPrChange>
      </w:pPr>
      <w:r>
        <w:rPr>
          <w:rFonts w:hint="eastAsia"/>
        </w:rPr>
        <w:t>根据</w:t>
      </w:r>
      <w:r>
        <w:t>客户现场的</w:t>
      </w:r>
      <w:r>
        <w:rPr>
          <w:rFonts w:hint="eastAsia"/>
        </w:rPr>
        <w:t>实际</w:t>
      </w:r>
      <w:r>
        <w:t>需求</w:t>
      </w:r>
      <w:r w:rsidR="001C6866">
        <w:rPr>
          <w:rFonts w:hint="eastAsia"/>
        </w:rPr>
        <w:t>，</w:t>
      </w:r>
      <w:r w:rsidR="007415CB">
        <w:t>BPS</w:t>
      </w:r>
      <w:r w:rsidR="007415CB">
        <w:rPr>
          <w:rFonts w:hint="eastAsia"/>
        </w:rPr>
        <w:t>配置</w:t>
      </w:r>
      <w:r w:rsidR="007415CB">
        <w:t>工具</w:t>
      </w:r>
      <w:r w:rsidR="001F0C4B">
        <w:rPr>
          <w:rFonts w:hint="eastAsia"/>
        </w:rPr>
        <w:t>用于</w:t>
      </w:r>
      <w:r w:rsidR="001C6866">
        <w:t>对</w:t>
      </w:r>
      <w:r w:rsidR="001C6866">
        <w:t>BPS</w:t>
      </w:r>
      <w:r w:rsidR="001C6866">
        <w:rPr>
          <w:rFonts w:hint="eastAsia"/>
        </w:rPr>
        <w:t>系统</w:t>
      </w:r>
      <w:r w:rsidR="001C6866">
        <w:t>进程</w:t>
      </w:r>
      <w:r w:rsidR="001C6866">
        <w:rPr>
          <w:rFonts w:hint="eastAsia"/>
        </w:rPr>
        <w:t>工程</w:t>
      </w:r>
      <w:r w:rsidR="001C6866">
        <w:t>配置</w:t>
      </w:r>
      <w:r>
        <w:t>，</w:t>
      </w:r>
      <w:r w:rsidR="00E57D24">
        <w:rPr>
          <w:rFonts w:hint="eastAsia"/>
        </w:rPr>
        <w:t>以</w:t>
      </w:r>
      <w:r w:rsidR="00E57D24">
        <w:t>完成客户的特定应用需求。</w:t>
      </w:r>
      <w:r w:rsidR="006C44A8">
        <w:rPr>
          <w:rFonts w:hint="eastAsia"/>
        </w:rPr>
        <w:t>具体</w:t>
      </w:r>
      <w:r w:rsidR="002774ED">
        <w:rPr>
          <w:rFonts w:hint="eastAsia"/>
        </w:rPr>
        <w:t>安装</w:t>
      </w:r>
      <w:r w:rsidR="00E47B0C">
        <w:rPr>
          <w:rFonts w:hint="eastAsia"/>
        </w:rPr>
        <w:t>方法</w:t>
      </w:r>
      <w:r w:rsidR="00E47B0C">
        <w:t>请</w:t>
      </w:r>
      <w:r w:rsidR="00CC450E">
        <w:t>参考</w:t>
      </w:r>
      <w:r w:rsidR="00C3322A" w:rsidRPr="00B109B8">
        <w:rPr>
          <w:rFonts w:hint="eastAsia"/>
          <w:rPrChange w:id="5117" w:author="Horace Sun" w:date="2017-03-29T14:43:00Z">
            <w:rPr>
              <w:rFonts w:hint="eastAsia"/>
              <w:sz w:val="20"/>
            </w:rPr>
          </w:rPrChange>
        </w:rPr>
        <w:t>《</w:t>
      </w:r>
      <w:r w:rsidR="00C3322A" w:rsidRPr="00B109B8">
        <w:rPr>
          <w:rPrChange w:id="5118" w:author="Horace Sun" w:date="2017-03-29T14:43:00Z">
            <w:rPr>
              <w:sz w:val="20"/>
            </w:rPr>
          </w:rPrChange>
        </w:rPr>
        <w:t>BPS</w:t>
      </w:r>
      <w:r w:rsidR="00C3322A" w:rsidRPr="00B109B8">
        <w:rPr>
          <w:rFonts w:hint="eastAsia"/>
          <w:rPrChange w:id="5119" w:author="Horace Sun" w:date="2017-03-29T14:43:00Z">
            <w:rPr>
              <w:rFonts w:hint="eastAsia"/>
              <w:sz w:val="20"/>
            </w:rPr>
          </w:rPrChange>
        </w:rPr>
        <w:t>配置工具使用手册》</w:t>
      </w:r>
      <w:r w:rsidR="00E96F65" w:rsidRPr="00B109B8">
        <w:rPr>
          <w:rFonts w:hint="eastAsia"/>
          <w:rPrChange w:id="5120" w:author="Horace Sun" w:date="2017-03-29T14:43:00Z">
            <w:rPr>
              <w:rFonts w:hint="eastAsia"/>
              <w:sz w:val="20"/>
            </w:rPr>
          </w:rPrChange>
        </w:rPr>
        <w:t>。</w:t>
      </w:r>
    </w:p>
    <w:p w14:paraId="4B704D9D" w14:textId="77777777" w:rsidR="001023F0" w:rsidRDefault="00897B1C" w:rsidP="00245F3E">
      <w:pPr>
        <w:pStyle w:val="Heading2"/>
        <w:rPr>
          <w:ins w:id="5121" w:author="Zhang, Lifen" w:date="2017-03-31T16:50:00Z"/>
          <w:rFonts w:ascii="黑体" w:eastAsia="黑体" w:hAnsi="黑体"/>
          <w:b/>
          <w:color w:val="auto"/>
        </w:rPr>
      </w:pPr>
      <w:bookmarkStart w:id="5122" w:name="_Toc478567416"/>
      <w:r>
        <w:rPr>
          <w:rFonts w:ascii="黑体" w:eastAsia="黑体" w:hAnsi="黑体" w:hint="eastAsia"/>
          <w:b/>
          <w:color w:val="auto"/>
        </w:rPr>
        <w:t>7.</w:t>
      </w:r>
      <w:r>
        <w:rPr>
          <w:rFonts w:ascii="黑体" w:eastAsia="黑体" w:hAnsi="黑体"/>
          <w:b/>
          <w:color w:val="auto"/>
        </w:rPr>
        <w:t>6</w:t>
      </w:r>
      <w:r w:rsidR="001023F0" w:rsidRPr="00245F3E">
        <w:rPr>
          <w:rFonts w:ascii="黑体" w:eastAsia="黑体" w:hAnsi="黑体" w:hint="eastAsia"/>
          <w:b/>
          <w:color w:val="auto"/>
        </w:rPr>
        <w:t>证书</w:t>
      </w:r>
      <w:r w:rsidR="001023F0" w:rsidRPr="00245F3E">
        <w:rPr>
          <w:rFonts w:ascii="黑体" w:eastAsia="黑体" w:hAnsi="黑体"/>
          <w:b/>
          <w:color w:val="auto"/>
        </w:rPr>
        <w:t>安装</w:t>
      </w:r>
      <w:bookmarkEnd w:id="5122"/>
    </w:p>
    <w:p w14:paraId="3ECD6AB0" w14:textId="2D831302" w:rsidR="00A47E37" w:rsidRPr="00A47E37" w:rsidRDefault="007D3748">
      <w:pPr>
        <w:rPr>
          <w:ins w:id="5123" w:author="Sun, Horace (CH01)" w:date="2017-03-29T16:15:00Z"/>
          <w:rPrChange w:id="5124" w:author="Zhang, Lifen" w:date="2017-03-31T16:50:00Z">
            <w:rPr>
              <w:ins w:id="5125" w:author="Sun, Horace (CH01)" w:date="2017-03-29T16:15:00Z"/>
              <w:rFonts w:ascii="黑体" w:eastAsia="黑体" w:hAnsi="黑体"/>
              <w:b/>
              <w:color w:val="auto"/>
            </w:rPr>
          </w:rPrChange>
        </w:rPr>
        <w:pPrChange w:id="5126" w:author="Zhang, Lifen" w:date="2017-03-31T16:50:00Z">
          <w:pPr>
            <w:pStyle w:val="Heading2"/>
          </w:pPr>
        </w:pPrChange>
      </w:pPr>
      <w:ins w:id="5127" w:author="Zhang, Lifen" w:date="2017-03-31T17:00:00Z">
        <w:r>
          <w:rPr>
            <w:rFonts w:hint="eastAsia"/>
          </w:rPr>
          <w:t>需要</w:t>
        </w:r>
      </w:ins>
      <w:ins w:id="5128" w:author="Zhang, Lifen" w:date="2017-03-31T16:51:00Z">
        <w:r w:rsidR="00A47E37">
          <w:rPr>
            <w:rFonts w:hint="eastAsia"/>
          </w:rPr>
          <w:t>安装</w:t>
        </w:r>
      </w:ins>
      <w:ins w:id="5129" w:author="Zhang, Lifen" w:date="2017-03-31T16:50:00Z">
        <w:r w:rsidR="00A47E37">
          <w:rPr>
            <w:rFonts w:hint="eastAsia"/>
          </w:rPr>
          <w:t>NginX</w:t>
        </w:r>
        <w:r w:rsidR="00A47E37">
          <w:rPr>
            <w:rFonts w:hint="eastAsia"/>
          </w:rPr>
          <w:t>、</w:t>
        </w:r>
        <w:r w:rsidR="00A47E37">
          <w:rPr>
            <w:rFonts w:hint="eastAsia"/>
          </w:rPr>
          <w:t>DAQ</w:t>
        </w:r>
        <w:r w:rsidR="00A47E37">
          <w:rPr>
            <w:rFonts w:hint="eastAsia"/>
          </w:rPr>
          <w:t>、</w:t>
        </w:r>
        <w:r w:rsidR="00A47E37">
          <w:rPr>
            <w:rFonts w:hint="eastAsia"/>
          </w:rPr>
          <w:t>Platefrom</w:t>
        </w:r>
        <w:r w:rsidR="00A47E37">
          <w:rPr>
            <w:rFonts w:hint="eastAsia"/>
          </w:rPr>
          <w:t>三台虚拟机的证书</w:t>
        </w:r>
      </w:ins>
      <w:ins w:id="5130" w:author="Zhao, Helen" w:date="2017-04-13T18:18:00Z">
        <w:del w:id="5131" w:author="Zhang, Lifen" w:date="2017-04-17T13:36:00Z">
          <w:r w:rsidR="00C43B58" w:rsidRPr="00C43B58" w:rsidDel="00D475AC">
            <w:rPr>
              <w:rFonts w:hint="eastAsia"/>
              <w:b/>
              <w:color w:val="FF0000"/>
              <w:rPrChange w:id="5132" w:author="Zhao, Helen" w:date="2017-04-13T18:19:00Z">
                <w:rPr>
                  <w:rFonts w:hint="eastAsia"/>
                </w:rPr>
              </w:rPrChange>
            </w:rPr>
            <w:delText>（</w:delText>
          </w:r>
          <w:r w:rsidR="00C43B58" w:rsidRPr="00C43B58" w:rsidDel="00D475AC">
            <w:rPr>
              <w:b/>
              <w:color w:val="FF0000"/>
              <w:rPrChange w:id="5133" w:author="Zhao, Helen" w:date="2017-04-13T18:19:00Z">
                <w:rPr/>
              </w:rPrChange>
            </w:rPr>
            <w:delText>2</w:delText>
          </w:r>
          <w:r w:rsidR="00C43B58" w:rsidRPr="00C43B58" w:rsidDel="00D475AC">
            <w:rPr>
              <w:rFonts w:hint="eastAsia"/>
              <w:b/>
              <w:color w:val="FF0000"/>
              <w:rPrChange w:id="5134" w:author="Zhao, Helen" w:date="2017-04-13T18:19:00Z">
                <w:rPr>
                  <w:rFonts w:hint="eastAsia"/>
                </w:rPr>
              </w:rPrChange>
            </w:rPr>
            <w:delText>小时）</w:delText>
          </w:r>
        </w:del>
      </w:ins>
      <w:ins w:id="5135" w:author="Zhang, Lifen" w:date="2017-03-31T16:51:00Z">
        <w:r w:rsidR="00A47E37">
          <w:rPr>
            <w:rFonts w:hint="eastAsia"/>
          </w:rPr>
          <w:t>。</w:t>
        </w:r>
      </w:ins>
    </w:p>
    <w:p w14:paraId="559FF573" w14:textId="109628BB" w:rsidR="00A47E37" w:rsidRDefault="00A47E37">
      <w:pPr>
        <w:rPr>
          <w:ins w:id="5136" w:author="Zhang, Lifen" w:date="2017-03-31T16:36:00Z"/>
        </w:rPr>
        <w:pPrChange w:id="5137" w:author="Sun, Horace (CH01)" w:date="2017-03-29T16:15:00Z">
          <w:pPr>
            <w:pStyle w:val="Heading2"/>
          </w:pPr>
        </w:pPrChange>
      </w:pPr>
      <w:bookmarkStart w:id="5138" w:name="OLE_LINK38"/>
      <w:bookmarkStart w:id="5139" w:name="OLE_LINK39"/>
      <w:ins w:id="5140" w:author="Zhang, Lifen" w:date="2017-03-31T16:51:00Z">
        <w:r>
          <w:rPr>
            <w:rFonts w:hint="eastAsia"/>
          </w:rPr>
          <w:t>安装</w:t>
        </w:r>
        <w:r>
          <w:rPr>
            <w:rFonts w:hint="eastAsia"/>
          </w:rPr>
          <w:t>NginX</w:t>
        </w:r>
        <w:r>
          <w:rPr>
            <w:rFonts w:hint="eastAsia"/>
          </w:rPr>
          <w:t>证书</w:t>
        </w:r>
      </w:ins>
    </w:p>
    <w:bookmarkEnd w:id="5138"/>
    <w:bookmarkEnd w:id="5139"/>
    <w:p w14:paraId="4BC00CDF" w14:textId="6FFE08C3" w:rsidR="00ED3AE3" w:rsidRDefault="00A051D2">
      <w:pPr>
        <w:pStyle w:val="ListParagraph"/>
        <w:numPr>
          <w:ilvl w:val="0"/>
          <w:numId w:val="28"/>
        </w:numPr>
        <w:rPr>
          <w:ins w:id="5141" w:author="Zhao, Helen" w:date="2017-04-13T14:16:00Z"/>
          <w:noProof/>
        </w:rPr>
        <w:pPrChange w:id="5142" w:author="Zhao, Helen" w:date="2017-04-13T14:18:00Z">
          <w:pPr>
            <w:pStyle w:val="Heading2"/>
          </w:pPr>
        </w:pPrChange>
      </w:pPr>
      <w:ins w:id="5143" w:author="Zhang, Lifen" w:date="2017-03-31T16:36:00Z">
        <w:r>
          <w:rPr>
            <w:rFonts w:hint="eastAsia"/>
            <w:noProof/>
          </w:rPr>
          <w:t>使用</w:t>
        </w:r>
        <w:r>
          <w:rPr>
            <w:rFonts w:hint="eastAsia"/>
            <w:noProof/>
          </w:rPr>
          <w:t>winSCP</w:t>
        </w:r>
        <w:r>
          <w:rPr>
            <w:rFonts w:hint="eastAsia"/>
            <w:noProof/>
          </w:rPr>
          <w:t>工具连接</w:t>
        </w:r>
      </w:ins>
      <w:ins w:id="5144" w:author="Zhang, Lifen" w:date="2017-03-31T16:37:00Z">
        <w:r>
          <w:rPr>
            <w:rFonts w:hint="eastAsia"/>
            <w:noProof/>
          </w:rPr>
          <w:t>到</w:t>
        </w:r>
        <w:r w:rsidRPr="00A051D2">
          <w:rPr>
            <w:noProof/>
          </w:rPr>
          <w:t>172.16.7.1</w:t>
        </w:r>
        <w:r>
          <w:rPr>
            <w:noProof/>
          </w:rPr>
          <w:t>,</w:t>
        </w:r>
        <w:r>
          <w:rPr>
            <w:rFonts w:hint="eastAsia"/>
            <w:noProof/>
          </w:rPr>
          <w:t>若您本机没有</w:t>
        </w:r>
        <w:r>
          <w:rPr>
            <w:rFonts w:hint="eastAsia"/>
            <w:noProof/>
          </w:rPr>
          <w:t>WinSCP,</w:t>
        </w:r>
        <w:r>
          <w:rPr>
            <w:rFonts w:hint="eastAsia"/>
            <w:noProof/>
          </w:rPr>
          <w:t>请到</w:t>
        </w:r>
      </w:ins>
      <w:ins w:id="5145" w:author="Zhang, Lifen" w:date="2017-03-31T16:38:00Z">
        <w:r>
          <w:rPr>
            <w:rFonts w:hint="eastAsia"/>
            <w:noProof/>
          </w:rPr>
          <w:t>(</w:t>
        </w:r>
        <w:bookmarkStart w:id="5146" w:name="OLE_LINK36"/>
        <w:bookmarkStart w:id="5147" w:name="OLE_LINK37"/>
        <w:r w:rsidRPr="00A47E37">
          <w:rPr>
            <w:noProof/>
          </w:rPr>
          <w:fldChar w:fldCharType="begin"/>
        </w:r>
        <w:r>
          <w:rPr>
            <w:noProof/>
          </w:rPr>
          <w:instrText xml:space="preserve"> HYPERLINK "http://winscp.net/" </w:instrText>
        </w:r>
        <w:r w:rsidRPr="00A47E37">
          <w:rPr>
            <w:noProof/>
          </w:rPr>
          <w:fldChar w:fldCharType="separate"/>
        </w:r>
        <w:r w:rsidRPr="00A47E37">
          <w:rPr>
            <w:noProof/>
            <w:rPrChange w:id="5148" w:author="Zhang, Lifen" w:date="2017-03-31T16:49:00Z">
              <w:rPr>
                <w:rStyle w:val="Hyperlink"/>
              </w:rPr>
            </w:rPrChange>
          </w:rPr>
          <w:t>http://winscp.net/</w:t>
        </w:r>
        <w:r w:rsidRPr="00A47E37">
          <w:rPr>
            <w:noProof/>
            <w:rPrChange w:id="5149" w:author="Zhang, Lifen" w:date="2017-03-31T16:49:00Z">
              <w:rPr>
                <w:rStyle w:val="Hyperlink"/>
              </w:rPr>
            </w:rPrChange>
          </w:rPr>
          <w:fldChar w:fldCharType="end"/>
        </w:r>
        <w:bookmarkEnd w:id="5146"/>
        <w:bookmarkEnd w:id="5147"/>
        <w:r w:rsidRPr="00A051D2">
          <w:rPr>
            <w:noProof/>
            <w:rPrChange w:id="5150" w:author="Zhang, Lifen" w:date="2017-03-31T16:39:00Z">
              <w:rPr>
                <w:rStyle w:val="Hyperlink"/>
              </w:rPr>
            </w:rPrChange>
          </w:rPr>
          <w:t>)</w:t>
        </w:r>
      </w:ins>
      <w:ins w:id="5151" w:author="Zhao, Helen" w:date="2017-04-13T15:28:00Z">
        <w:r w:rsidR="00B37D59" w:rsidRPr="00FD7E3E">
          <w:rPr>
            <w:rFonts w:hint="eastAsia"/>
            <w:rPrChange w:id="5152" w:author="Zhang, Lifen" w:date="2017-04-14T13:38:00Z">
              <w:rPr>
                <w:rFonts w:hint="eastAsia"/>
                <w:noProof/>
              </w:rPr>
            </w:rPrChange>
          </w:rPr>
          <w:t>然后</w:t>
        </w:r>
      </w:ins>
      <w:ins w:id="5153" w:author="Zhao, Helen" w:date="2017-04-13T15:27:00Z">
        <w:r w:rsidR="00B37D59" w:rsidRPr="00FD7E3E">
          <w:rPr>
            <w:rFonts w:hint="eastAsia"/>
            <w:rPrChange w:id="5154" w:author="Zhang, Lifen" w:date="2017-04-14T13:38:00Z">
              <w:rPr>
                <w:rFonts w:hint="eastAsia"/>
                <w:noProof/>
              </w:rPr>
            </w:rPrChange>
          </w:rPr>
          <w:t>到</w:t>
        </w:r>
      </w:ins>
      <w:ins w:id="5155" w:author="Zhang, Lifen" w:date="2017-03-31T16:39:00Z">
        <w:r w:rsidRPr="00FD7E3E">
          <w:rPr>
            <w:rFonts w:hint="eastAsia"/>
            <w:rPrChange w:id="5156" w:author="Zhang, Lifen" w:date="2017-04-14T13:38:00Z">
              <w:rPr>
                <w:rStyle w:val="Hyperlink"/>
                <w:rFonts w:hint="eastAsia"/>
              </w:rPr>
            </w:rPrChange>
          </w:rPr>
          <w:t>下载</w:t>
        </w:r>
      </w:ins>
      <w:ins w:id="5157" w:author="Zhao, Helen" w:date="2017-04-13T15:27:00Z">
        <w:r w:rsidR="00B37D59" w:rsidRPr="00FD7E3E">
          <w:rPr>
            <w:rFonts w:hint="eastAsia"/>
            <w:rPrChange w:id="5158" w:author="Zhang, Lifen" w:date="2017-04-14T13:38:00Z">
              <w:rPr>
                <w:rFonts w:hint="eastAsia"/>
                <w:noProof/>
              </w:rPr>
            </w:rPrChange>
          </w:rPr>
          <w:t>页面，下载</w:t>
        </w:r>
        <w:r w:rsidR="00B37D59" w:rsidRPr="00FD7E3E">
          <w:rPr>
            <w:rPrChange w:id="5159" w:author="Zhang, Lifen" w:date="2017-04-14T13:38:00Z">
              <w:rPr>
                <w:noProof/>
              </w:rPr>
            </w:rPrChange>
          </w:rPr>
          <w:t>WinSCP-5.9.4-Portable</w:t>
        </w:r>
      </w:ins>
      <w:ins w:id="5160" w:author="Zhao, Helen" w:date="2017-04-13T15:28:00Z">
        <w:r w:rsidR="00B37D59" w:rsidRPr="00FD7E3E">
          <w:rPr>
            <w:rPrChange w:id="5161" w:author="Zhang, Lifen" w:date="2017-04-14T13:38:00Z">
              <w:rPr>
                <w:noProof/>
              </w:rPr>
            </w:rPrChange>
          </w:rPr>
          <w:t>.zip</w:t>
        </w:r>
      </w:ins>
      <w:ins w:id="5162" w:author="Zhao, Helen" w:date="2017-04-13T15:27:00Z">
        <w:r w:rsidR="00B37D59" w:rsidRPr="00FD7E3E">
          <w:rPr>
            <w:rFonts w:hint="eastAsia"/>
            <w:rPrChange w:id="5163" w:author="Zhang, Lifen" w:date="2017-04-14T13:38:00Z">
              <w:rPr>
                <w:rFonts w:hint="eastAsia"/>
                <w:noProof/>
              </w:rPr>
            </w:rPrChange>
          </w:rPr>
          <w:t>，解压缩后</w:t>
        </w:r>
      </w:ins>
      <w:ins w:id="5164" w:author="Zhao, Helen" w:date="2017-04-13T15:28:00Z">
        <w:r w:rsidR="00B37D59" w:rsidRPr="00FD7E3E">
          <w:rPr>
            <w:rFonts w:hint="eastAsia"/>
            <w:rPrChange w:id="5165" w:author="Zhang, Lifen" w:date="2017-04-14T13:38:00Z">
              <w:rPr>
                <w:rFonts w:hint="eastAsia"/>
                <w:noProof/>
              </w:rPr>
            </w:rPrChange>
          </w:rPr>
          <w:t>双击</w:t>
        </w:r>
        <w:r w:rsidR="00B37D59" w:rsidRPr="00FD7E3E">
          <w:rPr>
            <w:rPrChange w:id="5166" w:author="Zhang, Lifen" w:date="2017-04-14T13:38:00Z">
              <w:rPr>
                <w:noProof/>
              </w:rPr>
            </w:rPrChange>
          </w:rPr>
          <w:t>WinSCP.exe</w:t>
        </w:r>
        <w:r w:rsidR="00B37D59" w:rsidRPr="00FD7E3E">
          <w:rPr>
            <w:rFonts w:hint="eastAsia"/>
            <w:rPrChange w:id="5167" w:author="Zhang, Lifen" w:date="2017-04-14T13:38:00Z">
              <w:rPr>
                <w:rFonts w:hint="eastAsia"/>
                <w:noProof/>
              </w:rPr>
            </w:rPrChange>
          </w:rPr>
          <w:t>启动</w:t>
        </w:r>
      </w:ins>
      <w:ins w:id="5168" w:author="Zhang, Lifen" w:date="2017-03-31T16:39:00Z">
        <w:r w:rsidRPr="003A3DD0">
          <w:rPr>
            <w:rFonts w:hint="eastAsia"/>
            <w:strike/>
            <w:noProof/>
            <w:rPrChange w:id="5169" w:author="Zhao, Helen" w:date="2017-04-13T15:29:00Z">
              <w:rPr>
                <w:rStyle w:val="Hyperlink"/>
                <w:rFonts w:hint="eastAsia"/>
              </w:rPr>
            </w:rPrChange>
          </w:rPr>
          <w:t>并按照步骤</w:t>
        </w:r>
      </w:ins>
      <w:ins w:id="5170" w:author="Zhang, Lifen" w:date="2017-03-31T16:41:00Z">
        <w:r w:rsidRPr="003A3DD0">
          <w:rPr>
            <w:rFonts w:hint="eastAsia"/>
            <w:strike/>
            <w:noProof/>
            <w:rPrChange w:id="5171" w:author="Zhao, Helen" w:date="2017-04-13T15:29:00Z">
              <w:rPr>
                <w:rFonts w:hint="eastAsia"/>
                <w:noProof/>
              </w:rPr>
            </w:rPrChange>
          </w:rPr>
          <w:t>安装</w:t>
        </w:r>
        <w:r w:rsidRPr="00FD7E3E">
          <w:rPr>
            <w:rFonts w:hint="eastAsia"/>
            <w:rPrChange w:id="5172" w:author="Zhang, Lifen" w:date="2017-04-14T13:38:00Z">
              <w:rPr>
                <w:rFonts w:hint="eastAsia"/>
                <w:noProof/>
              </w:rPr>
            </w:rPrChange>
          </w:rPr>
          <w:t>。启动</w:t>
        </w:r>
        <w:r w:rsidRPr="00FD7E3E">
          <w:rPr>
            <w:rPrChange w:id="5173" w:author="Zhang, Lifen" w:date="2017-04-14T13:38:00Z">
              <w:rPr>
                <w:noProof/>
              </w:rPr>
            </w:rPrChange>
          </w:rPr>
          <w:t>winSCP</w:t>
        </w:r>
        <w:r w:rsidRPr="00FD7E3E">
          <w:rPr>
            <w:rFonts w:hint="eastAsia"/>
            <w:rPrChange w:id="5174" w:author="Zhang, Lifen" w:date="2017-04-14T13:38:00Z">
              <w:rPr>
                <w:rFonts w:hint="eastAsia"/>
                <w:noProof/>
              </w:rPr>
            </w:rPrChange>
          </w:rPr>
          <w:t>，在</w:t>
        </w:r>
        <w:r w:rsidRPr="00FD7E3E">
          <w:rPr>
            <w:rPrChange w:id="5175" w:author="Zhang, Lifen" w:date="2017-04-14T13:38:00Z">
              <w:rPr>
                <w:noProof/>
              </w:rPr>
            </w:rPrChange>
          </w:rPr>
          <w:t>Host name</w:t>
        </w:r>
        <w:r w:rsidRPr="00FD7E3E">
          <w:rPr>
            <w:rFonts w:hint="eastAsia"/>
            <w:rPrChange w:id="5176" w:author="Zhang, Lifen" w:date="2017-04-14T13:38:00Z">
              <w:rPr>
                <w:rFonts w:hint="eastAsia"/>
                <w:noProof/>
              </w:rPr>
            </w:rPrChange>
          </w:rPr>
          <w:t>列输入</w:t>
        </w:r>
        <w:r w:rsidRPr="00956B08">
          <w:rPr>
            <w:strike/>
            <w:noProof/>
            <w:rPrChange w:id="5177" w:author="Zhao, Helen" w:date="2017-04-13T14:09:00Z">
              <w:rPr>
                <w:noProof/>
              </w:rPr>
            </w:rPrChange>
          </w:rPr>
          <w:t>172.16.7.</w:t>
        </w:r>
        <w:r w:rsidRPr="00956B08">
          <w:rPr>
            <w:strike/>
            <w:noProof/>
            <w:rPrChange w:id="5178" w:author="Zhao, Helen" w:date="2017-04-13T14:12:00Z">
              <w:rPr>
                <w:noProof/>
              </w:rPr>
            </w:rPrChange>
          </w:rPr>
          <w:t>1</w:t>
        </w:r>
      </w:ins>
      <w:ins w:id="5179" w:author="Zhao, Helen" w:date="2017-04-13T14:09:00Z">
        <w:r w:rsidR="00956B08" w:rsidRPr="00956B08">
          <w:rPr>
            <w:b/>
            <w:noProof/>
            <w:color w:val="FF0000"/>
            <w:rPrChange w:id="5180" w:author="Zhao, Helen" w:date="2017-04-13T14:12:00Z">
              <w:rPr>
                <w:noProof/>
              </w:rPr>
            </w:rPrChange>
          </w:rPr>
          <w:t xml:space="preserve"> </w:t>
        </w:r>
      </w:ins>
      <w:ins w:id="5181" w:author="Zhao, Helen" w:date="2017-04-13T14:10:00Z">
        <w:r w:rsidR="00956B08" w:rsidRPr="00FD7E3E">
          <w:rPr>
            <w:rPrChange w:id="5182" w:author="Zhang, Lifen" w:date="2017-04-14T13:38:00Z">
              <w:rPr>
                <w:noProof/>
              </w:rPr>
            </w:rPrChange>
          </w:rPr>
          <w:t>Ngnix</w:t>
        </w:r>
        <w:r w:rsidR="00956B08" w:rsidRPr="00FD7E3E">
          <w:rPr>
            <w:rFonts w:hint="eastAsia"/>
            <w:rPrChange w:id="5183" w:author="Zhang, Lifen" w:date="2017-04-14T13:38:00Z">
              <w:rPr>
                <w:rFonts w:hint="eastAsia"/>
                <w:noProof/>
              </w:rPr>
            </w:rPrChange>
          </w:rPr>
          <w:t>虚拟机</w:t>
        </w:r>
      </w:ins>
      <w:ins w:id="5184" w:author="Zhao, Helen" w:date="2017-04-13T14:11:00Z">
        <w:r w:rsidR="00956B08" w:rsidRPr="00FD7E3E">
          <w:rPr>
            <w:rFonts w:hint="eastAsia"/>
            <w:rPrChange w:id="5185" w:author="Zhang, Lifen" w:date="2017-04-14T13:38:00Z">
              <w:rPr>
                <w:rFonts w:hint="eastAsia"/>
                <w:noProof/>
              </w:rPr>
            </w:rPrChange>
          </w:rPr>
          <w:t>地址，如不清楚可打开</w:t>
        </w:r>
        <w:r w:rsidR="00956B08" w:rsidRPr="00FD7E3E">
          <w:rPr>
            <w:rPrChange w:id="5186" w:author="Zhang, Lifen" w:date="2017-04-14T13:38:00Z">
              <w:rPr>
                <w:noProof/>
              </w:rPr>
            </w:rPrChange>
          </w:rPr>
          <w:t>Ngnix</w:t>
        </w:r>
        <w:r w:rsidR="00956B08" w:rsidRPr="00FD7E3E">
          <w:rPr>
            <w:rFonts w:hint="eastAsia"/>
            <w:rPrChange w:id="5187" w:author="Zhang, Lifen" w:date="2017-04-14T13:38:00Z">
              <w:rPr>
                <w:rFonts w:hint="eastAsia"/>
                <w:noProof/>
              </w:rPr>
            </w:rPrChange>
          </w:rPr>
          <w:t>虚拟机，在命令行用</w:t>
        </w:r>
        <w:r w:rsidR="00956B08" w:rsidRPr="00FD7E3E">
          <w:rPr>
            <w:rPrChange w:id="5188" w:author="Zhang, Lifen" w:date="2017-04-14T13:38:00Z">
              <w:rPr>
                <w:noProof/>
              </w:rPr>
            </w:rPrChange>
          </w:rPr>
          <w:t>ifconfig</w:t>
        </w:r>
        <w:r w:rsidR="00956B08" w:rsidRPr="00FD7E3E">
          <w:rPr>
            <w:rFonts w:hint="eastAsia"/>
            <w:rPrChange w:id="5189" w:author="Zhang, Lifen" w:date="2017-04-14T13:38:00Z">
              <w:rPr>
                <w:rFonts w:hint="eastAsia"/>
                <w:noProof/>
              </w:rPr>
            </w:rPrChange>
          </w:rPr>
          <w:t>命令查看</w:t>
        </w:r>
      </w:ins>
      <w:ins w:id="5190" w:author="Zhao, Helen" w:date="2017-04-13T14:12:00Z">
        <w:r w:rsidR="00956B08" w:rsidRPr="00FD7E3E">
          <w:rPr>
            <w:rPrChange w:id="5191" w:author="Zhang, Lifen" w:date="2017-04-14T13:38:00Z">
              <w:rPr>
                <w:noProof/>
              </w:rPr>
            </w:rPrChange>
          </w:rPr>
          <w:t>eth0</w:t>
        </w:r>
        <w:r w:rsidR="00956B08" w:rsidRPr="00FD7E3E">
          <w:rPr>
            <w:rFonts w:hint="eastAsia"/>
            <w:rPrChange w:id="5192" w:author="Zhang, Lifen" w:date="2017-04-14T13:38:00Z">
              <w:rPr>
                <w:rFonts w:hint="eastAsia"/>
                <w:noProof/>
              </w:rPr>
            </w:rPrChange>
          </w:rPr>
          <w:t>地址</w:t>
        </w:r>
      </w:ins>
      <w:ins w:id="5193" w:author="Zhao, Helen" w:date="2017-04-13T14:17:00Z">
        <w:r w:rsidR="00ED3AE3" w:rsidRPr="00FD7E3E">
          <w:rPr>
            <w:rFonts w:hint="eastAsia"/>
            <w:rPrChange w:id="5194" w:author="Zhang, Lifen" w:date="2017-04-14T13:38:00Z">
              <w:rPr>
                <w:rFonts w:hint="eastAsia"/>
                <w:noProof/>
              </w:rPr>
            </w:rPrChange>
          </w:rPr>
          <w:t>，如下图</w:t>
        </w:r>
        <w:r w:rsidR="00ED3AE3" w:rsidRPr="00ED3AE3">
          <w:rPr>
            <w:rFonts w:hint="eastAsia"/>
            <w:b/>
            <w:noProof/>
            <w:color w:val="FF0000"/>
            <w:rPrChange w:id="5195" w:author="Zhao, Helen" w:date="2017-04-13T14:17:00Z">
              <w:rPr>
                <w:rFonts w:hint="eastAsia"/>
                <w:noProof/>
              </w:rPr>
            </w:rPrChange>
          </w:rPr>
          <w:t>：</w:t>
        </w:r>
      </w:ins>
      <w:ins w:id="5196" w:author="Zhang, Lifen" w:date="2017-03-31T16:41:00Z">
        <w:del w:id="5197" w:author="Zhao, Helen" w:date="2017-04-13T14:16:00Z">
          <w:r w:rsidDel="00ED3AE3">
            <w:rPr>
              <w:rFonts w:hint="eastAsia"/>
              <w:noProof/>
            </w:rPr>
            <w:delText>,</w:delText>
          </w:r>
        </w:del>
      </w:ins>
    </w:p>
    <w:p w14:paraId="0F46A20B" w14:textId="18A08051" w:rsidR="00ED3AE3" w:rsidRDefault="00ED3AE3">
      <w:pPr>
        <w:pStyle w:val="ListParagraph"/>
        <w:rPr>
          <w:ins w:id="5198" w:author="Zhao, Helen" w:date="2017-04-13T14:16:00Z"/>
          <w:noProof/>
        </w:rPr>
        <w:pPrChange w:id="5199" w:author="Zhao, Helen" w:date="2017-04-13T14:18:00Z">
          <w:pPr>
            <w:pStyle w:val="Heading2"/>
          </w:pPr>
        </w:pPrChange>
      </w:pPr>
      <w:ins w:id="5200" w:author="Zhao, Helen" w:date="2017-04-13T14:16:00Z">
        <w:r>
          <w:rPr>
            <w:noProof/>
          </w:rPr>
          <w:lastRenderedPageBreak/>
          <w:drawing>
            <wp:inline distT="0" distB="0" distL="0" distR="0" wp14:anchorId="721E129E" wp14:editId="6AA690D4">
              <wp:extent cx="4979670" cy="2880995"/>
              <wp:effectExtent l="0" t="0" r="0" b="0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979670" cy="2880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5F36134" w14:textId="21BA9DDB" w:rsidR="00AA2828" w:rsidRDefault="00A051D2">
      <w:pPr>
        <w:pStyle w:val="ListParagraph"/>
        <w:rPr>
          <w:ins w:id="5201" w:author="Zhao, Helen" w:date="2017-04-13T14:20:00Z"/>
          <w:noProof/>
        </w:rPr>
        <w:pPrChange w:id="5202" w:author="Zhao, Helen" w:date="2017-04-13T14:18:00Z">
          <w:pPr>
            <w:pStyle w:val="Heading2"/>
          </w:pPr>
        </w:pPrChange>
      </w:pPr>
      <w:ins w:id="5203" w:author="Zhang, Lifen" w:date="2017-03-31T16:41:00Z">
        <w:r>
          <w:rPr>
            <w:rFonts w:hint="eastAsia"/>
            <w:noProof/>
          </w:rPr>
          <w:t>在</w:t>
        </w:r>
        <w:r>
          <w:rPr>
            <w:rFonts w:hint="eastAsia"/>
            <w:noProof/>
          </w:rPr>
          <w:t>User</w:t>
        </w:r>
        <w:r>
          <w:rPr>
            <w:noProof/>
          </w:rPr>
          <w:t xml:space="preserve"> </w:t>
        </w:r>
        <w:r>
          <w:rPr>
            <w:rFonts w:hint="eastAsia"/>
            <w:noProof/>
          </w:rPr>
          <w:t>name</w:t>
        </w:r>
        <w:r>
          <w:rPr>
            <w:rFonts w:hint="eastAsia"/>
            <w:noProof/>
          </w:rPr>
          <w:t>和</w:t>
        </w:r>
        <w:r>
          <w:rPr>
            <w:rFonts w:hint="eastAsia"/>
            <w:noProof/>
          </w:rPr>
          <w:t>Password</w:t>
        </w:r>
        <w:r>
          <w:rPr>
            <w:rFonts w:hint="eastAsia"/>
            <w:noProof/>
          </w:rPr>
          <w:t>列分别输入</w:t>
        </w:r>
      </w:ins>
      <w:ins w:id="5204" w:author="Zhao, Helen" w:date="2017-04-13T13:56:00Z">
        <w:r w:rsidR="001C7FA8" w:rsidRPr="001C7FA8">
          <w:rPr>
            <w:rFonts w:hint="eastAsia"/>
            <w:b/>
            <w:noProof/>
            <w:color w:val="FF0000"/>
            <w:rPrChange w:id="5205" w:author="Zhao, Helen" w:date="2017-04-13T13:56:00Z">
              <w:rPr>
                <w:rFonts w:hint="eastAsia"/>
                <w:noProof/>
              </w:rPr>
            </w:rPrChange>
          </w:rPr>
          <w:t>登录</w:t>
        </w:r>
      </w:ins>
      <w:ins w:id="5206" w:author="Zhao, Helen" w:date="2017-04-13T14:09:00Z">
        <w:r w:rsidR="00956B08">
          <w:rPr>
            <w:rFonts w:hint="eastAsia"/>
            <w:b/>
            <w:noProof/>
            <w:color w:val="FF0000"/>
          </w:rPr>
          <w:t>Nignix</w:t>
        </w:r>
        <w:r w:rsidR="00956B08">
          <w:rPr>
            <w:rFonts w:hint="eastAsia"/>
            <w:b/>
            <w:noProof/>
            <w:color w:val="FF0000"/>
          </w:rPr>
          <w:t>虚拟机</w:t>
        </w:r>
      </w:ins>
      <w:ins w:id="5207" w:author="Zhao, Helen" w:date="2017-04-13T13:56:00Z">
        <w:r w:rsidR="001C7FA8" w:rsidRPr="001C7FA8">
          <w:rPr>
            <w:rFonts w:hint="eastAsia"/>
            <w:b/>
            <w:noProof/>
            <w:color w:val="FF0000"/>
            <w:rPrChange w:id="5208" w:author="Zhao, Helen" w:date="2017-04-13T13:56:00Z">
              <w:rPr>
                <w:rFonts w:hint="eastAsia"/>
                <w:noProof/>
              </w:rPr>
            </w:rPrChange>
          </w:rPr>
          <w:t>的</w:t>
        </w:r>
      </w:ins>
      <w:ins w:id="5209" w:author="Zhang, Lifen" w:date="2017-03-31T16:42:00Z">
        <w:r>
          <w:rPr>
            <w:rFonts w:hint="eastAsia"/>
            <w:noProof/>
          </w:rPr>
          <w:t>用户名和密码，并点击</w:t>
        </w:r>
        <w:r>
          <w:rPr>
            <w:rFonts w:hint="eastAsia"/>
            <w:noProof/>
          </w:rPr>
          <w:t>Login</w:t>
        </w:r>
        <w:r>
          <w:rPr>
            <w:rFonts w:hint="eastAsia"/>
            <w:noProof/>
          </w:rPr>
          <w:t>登录。若您不知道用户名和密码，请咨询您的</w:t>
        </w:r>
      </w:ins>
      <w:ins w:id="5210" w:author="Zhang, Lifen" w:date="2017-03-31T16:46:00Z">
        <w:r w:rsidR="00AA2828">
          <w:rPr>
            <w:rFonts w:hint="eastAsia"/>
            <w:noProof/>
          </w:rPr>
          <w:t>管理员。</w:t>
        </w:r>
        <w:r w:rsidR="00A47E37">
          <w:rPr>
            <w:rFonts w:hint="eastAsia"/>
            <w:noProof/>
          </w:rPr>
          <w:t>如下图</w:t>
        </w:r>
        <w:r w:rsidR="00A47E37">
          <w:rPr>
            <w:rFonts w:hint="eastAsia"/>
            <w:noProof/>
          </w:rPr>
          <w:t>:</w:t>
        </w:r>
      </w:ins>
    </w:p>
    <w:p w14:paraId="448598D4" w14:textId="425F0DCF" w:rsidR="00ED3AE3" w:rsidRDefault="00ED3AE3">
      <w:pPr>
        <w:pStyle w:val="ListParagraph"/>
        <w:rPr>
          <w:ins w:id="5211" w:author="Zhao, Helen" w:date="2017-04-13T14:20:00Z"/>
          <w:noProof/>
        </w:rPr>
        <w:pPrChange w:id="5212" w:author="Zhao, Helen" w:date="2017-04-13T14:18:00Z">
          <w:pPr>
            <w:pStyle w:val="Heading2"/>
          </w:pPr>
        </w:pPrChange>
      </w:pPr>
      <w:ins w:id="5213" w:author="Zhao, Helen" w:date="2017-04-13T14:20:00Z">
        <w:r>
          <w:rPr>
            <w:noProof/>
          </w:rPr>
          <w:drawing>
            <wp:inline distT="0" distB="0" distL="0" distR="0" wp14:anchorId="53A19D48" wp14:editId="31AB3890">
              <wp:extent cx="5486400" cy="4030345"/>
              <wp:effectExtent l="0" t="0" r="0" b="8255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403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444C35F" w14:textId="77777777" w:rsidR="00ED3AE3" w:rsidRDefault="00ED3AE3">
      <w:pPr>
        <w:pStyle w:val="ListParagraph"/>
        <w:rPr>
          <w:ins w:id="5214" w:author="Zhao, Helen" w:date="2017-04-13T14:19:00Z"/>
          <w:noProof/>
        </w:rPr>
        <w:pPrChange w:id="5215" w:author="Zhao, Helen" w:date="2017-04-13T14:18:00Z">
          <w:pPr>
            <w:pStyle w:val="Heading2"/>
          </w:pPr>
        </w:pPrChange>
      </w:pPr>
    </w:p>
    <w:p w14:paraId="130F142C" w14:textId="77777777" w:rsidR="00ED3AE3" w:rsidRDefault="00ED3AE3">
      <w:pPr>
        <w:pStyle w:val="ListParagraph"/>
        <w:rPr>
          <w:ins w:id="5216" w:author="Zhang, Lifen" w:date="2017-03-31T16:46:00Z"/>
          <w:noProof/>
        </w:rPr>
        <w:pPrChange w:id="5217" w:author="Zhao, Helen" w:date="2017-04-13T14:18:00Z">
          <w:pPr>
            <w:pStyle w:val="Heading2"/>
          </w:pPr>
        </w:pPrChange>
      </w:pPr>
    </w:p>
    <w:p w14:paraId="2B8357F9" w14:textId="10A5C39B" w:rsidR="00A051D2" w:rsidRDefault="00A051D2">
      <w:pPr>
        <w:rPr>
          <w:ins w:id="5218" w:author="Zhang, Lifen" w:date="2017-03-31T16:40:00Z"/>
        </w:rPr>
        <w:pPrChange w:id="5219" w:author="Sun, Horace (CH01)" w:date="2017-03-29T16:15:00Z">
          <w:pPr>
            <w:pStyle w:val="Heading2"/>
          </w:pPr>
        </w:pPrChange>
      </w:pPr>
      <w:ins w:id="5220" w:author="Zhang, Lifen" w:date="2017-03-31T16:40:00Z">
        <w:del w:id="5221" w:author="Zhao, Helen" w:date="2017-04-13T14:20:00Z">
          <w:r w:rsidDel="00ED3AE3">
            <w:rPr>
              <w:noProof/>
            </w:rPr>
            <w:drawing>
              <wp:inline distT="0" distB="0" distL="0" distR="0" wp14:anchorId="1152ADB4" wp14:editId="424DDC3D">
                <wp:extent cx="3200400" cy="3713480"/>
                <wp:effectExtent l="0" t="0" r="0" b="127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3"/>
                        <a:srcRect l="41586" r="-1"/>
                        <a:stretch/>
                      </pic:blipFill>
                      <pic:spPr bwMode="auto">
                        <a:xfrm>
                          <a:off x="0" y="0"/>
                          <a:ext cx="3200400" cy="37134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del>
      </w:ins>
    </w:p>
    <w:p w14:paraId="1CD6E2A2" w14:textId="0C937540" w:rsidR="00B37D59" w:rsidRPr="00FD7E3E" w:rsidRDefault="00B37D59">
      <w:pPr>
        <w:pStyle w:val="ListParagraph"/>
        <w:numPr>
          <w:ilvl w:val="0"/>
          <w:numId w:val="28"/>
        </w:numPr>
        <w:rPr>
          <w:ins w:id="5222" w:author="Zhao, Helen" w:date="2017-04-13T15:31:00Z"/>
          <w:rPrChange w:id="5223" w:author="Zhang, Lifen" w:date="2017-04-14T13:38:00Z">
            <w:rPr>
              <w:ins w:id="5224" w:author="Zhao, Helen" w:date="2017-04-13T15:31:00Z"/>
              <w:noProof/>
            </w:rPr>
          </w:rPrChange>
        </w:rPr>
        <w:pPrChange w:id="5225" w:author="Zhang, Lifen" w:date="2017-03-31T16:49:00Z">
          <w:pPr>
            <w:pStyle w:val="Heading2"/>
          </w:pPr>
        </w:pPrChange>
      </w:pPr>
      <w:ins w:id="5226" w:author="Zhao, Helen" w:date="2017-04-13T15:21:00Z">
        <w:r w:rsidRPr="00FD7E3E">
          <w:rPr>
            <w:rFonts w:hint="eastAsia"/>
            <w:rPrChange w:id="5227" w:author="Zhang, Lifen" w:date="2017-04-14T13:38:00Z">
              <w:rPr>
                <w:rFonts w:hint="eastAsia"/>
                <w:noProof/>
              </w:rPr>
            </w:rPrChange>
          </w:rPr>
          <w:lastRenderedPageBreak/>
          <w:t>登录后在右侧本机目录创建</w:t>
        </w:r>
      </w:ins>
      <w:ins w:id="5228" w:author="Zhao, Helen" w:date="2017-04-13T15:22:00Z">
        <w:r w:rsidRPr="00FD7E3E">
          <w:rPr>
            <w:rPrChange w:id="5229" w:author="Zhang, Lifen" w:date="2017-04-14T13:38:00Z">
              <w:rPr>
                <w:noProof/>
              </w:rPr>
            </w:rPrChange>
          </w:rPr>
          <w:t>cert.gz</w:t>
        </w:r>
        <w:r w:rsidRPr="00FD7E3E">
          <w:rPr>
            <w:rFonts w:hint="eastAsia"/>
            <w:rPrChange w:id="5230" w:author="Zhang, Lifen" w:date="2017-04-14T13:38:00Z">
              <w:rPr>
                <w:rFonts w:hint="eastAsia"/>
                <w:noProof/>
              </w:rPr>
            </w:rPrChange>
          </w:rPr>
          <w:t>目录</w:t>
        </w:r>
      </w:ins>
      <w:ins w:id="5231" w:author="Zhao, Helen" w:date="2017-04-13T15:24:00Z">
        <w:r w:rsidRPr="00FD7E3E">
          <w:rPr>
            <w:rFonts w:hint="eastAsia"/>
            <w:rPrChange w:id="5232" w:author="Zhang, Lifen" w:date="2017-04-14T13:38:00Z">
              <w:rPr>
                <w:rFonts w:hint="eastAsia"/>
                <w:noProof/>
              </w:rPr>
            </w:rPrChange>
          </w:rPr>
          <w:t>，</w:t>
        </w:r>
      </w:ins>
      <w:ins w:id="5233" w:author="Zhao, Helen" w:date="2017-04-13T15:25:00Z">
        <w:r w:rsidRPr="00FD7E3E">
          <w:rPr>
            <w:rFonts w:hint="eastAsia"/>
            <w:rPrChange w:id="5234" w:author="Zhang, Lifen" w:date="2017-04-14T13:38:00Z">
              <w:rPr>
                <w:rFonts w:hint="eastAsia"/>
                <w:noProof/>
              </w:rPr>
            </w:rPrChange>
          </w:rPr>
          <w:t>将</w:t>
        </w:r>
        <w:r w:rsidRPr="00FD7E3E">
          <w:rPr>
            <w:rPrChange w:id="5235" w:author="Zhang, Lifen" w:date="2017-04-14T13:38:00Z">
              <w:rPr>
                <w:noProof/>
              </w:rPr>
            </w:rPrChange>
          </w:rPr>
          <w:t>cert.crt</w:t>
        </w:r>
        <w:r w:rsidRPr="00FD7E3E">
          <w:rPr>
            <w:rFonts w:hint="eastAsia"/>
            <w:rPrChange w:id="5236" w:author="Zhang, Lifen" w:date="2017-04-14T13:38:00Z">
              <w:rPr>
                <w:rFonts w:hint="eastAsia"/>
                <w:noProof/>
              </w:rPr>
            </w:rPrChange>
          </w:rPr>
          <w:t>和</w:t>
        </w:r>
        <w:r w:rsidRPr="00FD7E3E">
          <w:rPr>
            <w:rPrChange w:id="5237" w:author="Zhang, Lifen" w:date="2017-04-14T13:38:00Z">
              <w:rPr>
                <w:noProof/>
              </w:rPr>
            </w:rPrChange>
          </w:rPr>
          <w:t>cert.key</w:t>
        </w:r>
        <w:r w:rsidRPr="00FD7E3E">
          <w:rPr>
            <w:rFonts w:hint="eastAsia"/>
            <w:rPrChange w:id="5238" w:author="Zhang, Lifen" w:date="2017-04-14T13:38:00Z">
              <w:rPr>
                <w:rFonts w:hint="eastAsia"/>
                <w:noProof/>
              </w:rPr>
            </w:rPrChange>
          </w:rPr>
          <w:t>文件放到此目录下</w:t>
        </w:r>
      </w:ins>
      <w:ins w:id="5239" w:author="Zhao, Helen" w:date="2017-04-13T15:22:00Z">
        <w:r w:rsidRPr="00FD7E3E">
          <w:rPr>
            <w:rFonts w:hint="eastAsia"/>
            <w:rPrChange w:id="5240" w:author="Zhang, Lifen" w:date="2017-04-14T13:38:00Z">
              <w:rPr>
                <w:rFonts w:hint="eastAsia"/>
                <w:noProof/>
              </w:rPr>
            </w:rPrChange>
          </w:rPr>
          <w:t>，然后在左侧</w:t>
        </w:r>
        <w:r w:rsidRPr="00FD7E3E">
          <w:rPr>
            <w:rPrChange w:id="5241" w:author="Zhang, Lifen" w:date="2017-04-14T13:38:00Z">
              <w:rPr>
                <w:noProof/>
              </w:rPr>
            </w:rPrChange>
          </w:rPr>
          <w:t>Nginx</w:t>
        </w:r>
      </w:ins>
      <w:ins w:id="5242" w:author="Zhao, Helen" w:date="2017-04-13T15:25:00Z">
        <w:r w:rsidRPr="00FD7E3E">
          <w:rPr>
            <w:rFonts w:hint="eastAsia"/>
            <w:rPrChange w:id="5243" w:author="Zhang, Lifen" w:date="2017-04-14T13:38:00Z">
              <w:rPr>
                <w:rFonts w:hint="eastAsia"/>
                <w:noProof/>
              </w:rPr>
            </w:rPrChange>
          </w:rPr>
          <w:t>端</w:t>
        </w:r>
      </w:ins>
      <w:ins w:id="5244" w:author="Zhao, Helen" w:date="2017-04-13T15:31:00Z">
        <w:r w:rsidR="005E1B41" w:rsidRPr="00FD7E3E">
          <w:rPr>
            <w:rFonts w:hint="eastAsia"/>
            <w:rPrChange w:id="5245" w:author="Zhang, Lifen" w:date="2017-04-14T13:38:00Z">
              <w:rPr>
                <w:rFonts w:hint="eastAsia"/>
                <w:noProof/>
              </w:rPr>
            </w:rPrChange>
          </w:rPr>
          <w:t>调整</w:t>
        </w:r>
      </w:ins>
      <w:ins w:id="5246" w:author="Zhao, Helen" w:date="2017-04-13T15:26:00Z">
        <w:r w:rsidRPr="00FD7E3E">
          <w:rPr>
            <w:rFonts w:hint="eastAsia"/>
            <w:rPrChange w:id="5247" w:author="Zhang, Lifen" w:date="2017-04-14T13:38:00Z">
              <w:rPr>
                <w:rFonts w:hint="eastAsia"/>
                <w:noProof/>
              </w:rPr>
            </w:rPrChange>
          </w:rPr>
          <w:t>到</w:t>
        </w:r>
        <w:r w:rsidRPr="00FD7E3E">
          <w:rPr>
            <w:rPrChange w:id="5248" w:author="Zhang, Lifen" w:date="2017-04-14T13:38:00Z">
              <w:rPr>
                <w:noProof/>
              </w:rPr>
            </w:rPrChange>
          </w:rPr>
          <w:t>/home/deploy</w:t>
        </w:r>
        <w:r w:rsidRPr="00FD7E3E">
          <w:rPr>
            <w:rFonts w:hint="eastAsia"/>
            <w:rPrChange w:id="5249" w:author="Zhang, Lifen" w:date="2017-04-14T13:38:00Z">
              <w:rPr>
                <w:rFonts w:hint="eastAsia"/>
                <w:noProof/>
              </w:rPr>
            </w:rPrChange>
          </w:rPr>
          <w:t>目录</w:t>
        </w:r>
      </w:ins>
      <w:ins w:id="5250" w:author="Zhao, Helen" w:date="2017-04-13T15:31:00Z">
        <w:r w:rsidR="005E1B41" w:rsidRPr="00FD7E3E">
          <w:rPr>
            <w:rFonts w:hint="eastAsia"/>
            <w:rPrChange w:id="5251" w:author="Zhang, Lifen" w:date="2017-04-14T13:38:00Z">
              <w:rPr>
                <w:rFonts w:hint="eastAsia"/>
                <w:noProof/>
              </w:rPr>
            </w:rPrChange>
          </w:rPr>
          <w:t>，如下：</w:t>
        </w:r>
      </w:ins>
    </w:p>
    <w:p w14:paraId="1005C895" w14:textId="3AA453A9" w:rsidR="005E1B41" w:rsidRDefault="005E1B41">
      <w:pPr>
        <w:pStyle w:val="ListParagraph"/>
        <w:rPr>
          <w:ins w:id="5252" w:author="Zhao, Helen" w:date="2017-04-13T15:20:00Z"/>
          <w:noProof/>
        </w:rPr>
        <w:pPrChange w:id="5253" w:author="Zhao, Helen" w:date="2017-04-13T15:31:00Z">
          <w:pPr>
            <w:pStyle w:val="Heading2"/>
          </w:pPr>
        </w:pPrChange>
      </w:pPr>
      <w:ins w:id="5254" w:author="Zhao, Helen" w:date="2017-04-13T15:34:00Z">
        <w:r>
          <w:rPr>
            <w:rFonts w:hint="eastAsia"/>
            <w:noProof/>
          </w:rPr>
          <w:drawing>
            <wp:inline distT="0" distB="0" distL="0" distR="0" wp14:anchorId="0E84EEF5" wp14:editId="1CCFD7DE">
              <wp:extent cx="5479415" cy="3246120"/>
              <wp:effectExtent l="0" t="0" r="6985" b="0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79415" cy="32461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AC11406" w14:textId="1F0C95A6" w:rsidR="00B37D59" w:rsidRPr="00FD7E3E" w:rsidRDefault="005E1B41">
      <w:pPr>
        <w:pStyle w:val="ListParagraph"/>
        <w:rPr>
          <w:ins w:id="5255" w:author="Zhao, Helen" w:date="2017-04-13T15:42:00Z"/>
          <w:rPrChange w:id="5256" w:author="Zhang, Lifen" w:date="2017-04-14T13:38:00Z">
            <w:rPr>
              <w:ins w:id="5257" w:author="Zhao, Helen" w:date="2017-04-13T15:42:00Z"/>
              <w:noProof/>
            </w:rPr>
          </w:rPrChange>
        </w:rPr>
        <w:pPrChange w:id="5258" w:author="Zhao, Helen" w:date="2017-04-13T15:36:00Z">
          <w:pPr>
            <w:pStyle w:val="Heading2"/>
          </w:pPr>
        </w:pPrChange>
      </w:pPr>
      <w:ins w:id="5259" w:author="Zhao, Helen" w:date="2017-04-13T15:36:00Z">
        <w:r w:rsidRPr="00FD7E3E">
          <w:rPr>
            <w:rFonts w:hint="eastAsia"/>
            <w:rPrChange w:id="5260" w:author="Zhang, Lifen" w:date="2017-04-14T13:38:00Z">
              <w:rPr>
                <w:rFonts w:hint="eastAsia"/>
                <w:noProof/>
              </w:rPr>
            </w:rPrChange>
          </w:rPr>
          <w:t>然后</w:t>
        </w:r>
      </w:ins>
      <w:ins w:id="5261" w:author="Zhao, Helen" w:date="2017-04-13T15:40:00Z">
        <w:r w:rsidRPr="00FD7E3E">
          <w:rPr>
            <w:rFonts w:hint="eastAsia"/>
            <w:rPrChange w:id="5262" w:author="Zhang, Lifen" w:date="2017-04-14T13:38:00Z">
              <w:rPr>
                <w:rFonts w:hint="eastAsia"/>
                <w:noProof/>
              </w:rPr>
            </w:rPrChange>
          </w:rPr>
          <w:t>用鼠标</w:t>
        </w:r>
      </w:ins>
      <w:ins w:id="5263" w:author="Zhao, Helen" w:date="2017-04-13T15:36:00Z">
        <w:r w:rsidRPr="00FD7E3E">
          <w:rPr>
            <w:rFonts w:hint="eastAsia"/>
            <w:rPrChange w:id="5264" w:author="Zhang, Lifen" w:date="2017-04-14T13:38:00Z">
              <w:rPr>
                <w:rFonts w:hint="eastAsia"/>
                <w:noProof/>
              </w:rPr>
            </w:rPrChange>
          </w:rPr>
          <w:t>拖动右侧的</w:t>
        </w:r>
        <w:r w:rsidRPr="00FD7E3E">
          <w:rPr>
            <w:rPrChange w:id="5265" w:author="Zhang, Lifen" w:date="2017-04-14T13:38:00Z">
              <w:rPr>
                <w:noProof/>
              </w:rPr>
            </w:rPrChange>
          </w:rPr>
          <w:t>cert.gz</w:t>
        </w:r>
        <w:r w:rsidRPr="00FD7E3E">
          <w:rPr>
            <w:rFonts w:hint="eastAsia"/>
            <w:rPrChange w:id="5266" w:author="Zhang, Lifen" w:date="2017-04-14T13:38:00Z">
              <w:rPr>
                <w:rFonts w:hint="eastAsia"/>
                <w:noProof/>
              </w:rPr>
            </w:rPrChange>
          </w:rPr>
          <w:t>文件夹到左侧</w:t>
        </w:r>
      </w:ins>
      <w:ins w:id="5267" w:author="Zhao, Helen" w:date="2017-04-13T15:41:00Z">
        <w:r w:rsidRPr="00FD7E3E">
          <w:rPr>
            <w:rFonts w:hint="eastAsia"/>
            <w:rPrChange w:id="5268" w:author="Zhang, Lifen" w:date="2017-04-14T13:38:00Z">
              <w:rPr>
                <w:rFonts w:hint="eastAsia"/>
                <w:noProof/>
              </w:rPr>
            </w:rPrChange>
          </w:rPr>
          <w:t>空白处</w:t>
        </w:r>
      </w:ins>
      <w:ins w:id="5269" w:author="Zhao, Helen" w:date="2017-04-13T15:39:00Z">
        <w:r w:rsidRPr="00FD7E3E">
          <w:rPr>
            <w:rFonts w:hint="eastAsia"/>
            <w:rPrChange w:id="5270" w:author="Zhang, Lifen" w:date="2017-04-14T13:38:00Z">
              <w:rPr>
                <w:rFonts w:hint="eastAsia"/>
                <w:noProof/>
              </w:rPr>
            </w:rPrChange>
          </w:rPr>
          <w:t>，</w:t>
        </w:r>
      </w:ins>
      <w:ins w:id="5271" w:author="Zhao, Helen" w:date="2017-04-13T15:41:00Z">
        <w:r w:rsidRPr="00FD7E3E">
          <w:rPr>
            <w:rFonts w:hint="eastAsia"/>
            <w:rPrChange w:id="5272" w:author="Zhang, Lifen" w:date="2017-04-14T13:38:00Z">
              <w:rPr>
                <w:rFonts w:hint="eastAsia"/>
                <w:noProof/>
              </w:rPr>
            </w:rPrChange>
          </w:rPr>
          <w:t>则</w:t>
        </w:r>
        <w:r w:rsidR="000B4C3A" w:rsidRPr="00FD7E3E">
          <w:rPr>
            <w:rFonts w:hint="eastAsia"/>
            <w:rPrChange w:id="5273" w:author="Zhang, Lifen" w:date="2017-04-14T13:38:00Z">
              <w:rPr>
                <w:rFonts w:hint="eastAsia"/>
                <w:noProof/>
              </w:rPr>
            </w:rPrChange>
          </w:rPr>
          <w:t>文件夹被添加到左侧，</w:t>
        </w:r>
      </w:ins>
      <w:ins w:id="5274" w:author="Zhao, Helen" w:date="2017-04-13T15:39:00Z">
        <w:r w:rsidRPr="00FD7E3E">
          <w:rPr>
            <w:rFonts w:hint="eastAsia"/>
            <w:rPrChange w:id="5275" w:author="Zhang, Lifen" w:date="2017-04-14T13:38:00Z">
              <w:rPr>
                <w:rFonts w:hint="eastAsia"/>
                <w:noProof/>
              </w:rPr>
            </w:rPrChange>
          </w:rPr>
          <w:t>文件夹名称自动变成</w:t>
        </w:r>
        <w:r w:rsidRPr="00FD7E3E">
          <w:rPr>
            <w:rPrChange w:id="5276" w:author="Zhang, Lifen" w:date="2017-04-14T13:38:00Z">
              <w:rPr>
                <w:noProof/>
              </w:rPr>
            </w:rPrChange>
          </w:rPr>
          <w:t>cert.crt</w:t>
        </w:r>
      </w:ins>
      <w:ins w:id="5277" w:author="Zhao, Helen" w:date="2017-04-13T15:42:00Z">
        <w:r w:rsidR="000B4C3A" w:rsidRPr="00FD7E3E">
          <w:rPr>
            <w:rFonts w:hint="eastAsia"/>
            <w:rPrChange w:id="5278" w:author="Zhang, Lifen" w:date="2017-04-14T13:38:00Z">
              <w:rPr>
                <w:rFonts w:hint="eastAsia"/>
                <w:noProof/>
              </w:rPr>
            </w:rPrChange>
          </w:rPr>
          <w:t>，如下图：</w:t>
        </w:r>
      </w:ins>
    </w:p>
    <w:p w14:paraId="2D322D62" w14:textId="385BDC07" w:rsidR="000B4C3A" w:rsidRDefault="000B4C3A">
      <w:pPr>
        <w:pStyle w:val="ListParagraph"/>
        <w:rPr>
          <w:ins w:id="5279" w:author="Zhao, Helen" w:date="2017-04-13T15:43:00Z"/>
          <w:noProof/>
        </w:rPr>
        <w:pPrChange w:id="5280" w:author="Zhao, Helen" w:date="2017-04-13T15:45:00Z">
          <w:pPr>
            <w:pStyle w:val="Heading2"/>
          </w:pPr>
        </w:pPrChange>
      </w:pPr>
      <w:ins w:id="5281" w:author="Zhao, Helen" w:date="2017-04-13T15:43:00Z">
        <w:r>
          <w:rPr>
            <w:rFonts w:hint="eastAsia"/>
            <w:noProof/>
          </w:rPr>
          <w:drawing>
            <wp:inline distT="0" distB="0" distL="0" distR="0" wp14:anchorId="1BC1C1C9" wp14:editId="733401B3">
              <wp:extent cx="5476240" cy="2919730"/>
              <wp:effectExtent l="0" t="0" r="0" b="0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76240" cy="2919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903DE17" w14:textId="77777777" w:rsidR="000B4C3A" w:rsidRDefault="000B4C3A">
      <w:pPr>
        <w:pStyle w:val="ListParagraph"/>
        <w:rPr>
          <w:ins w:id="5282" w:author="Zhao, Helen" w:date="2017-04-13T15:20:00Z"/>
          <w:noProof/>
        </w:rPr>
        <w:pPrChange w:id="5283" w:author="Zhao, Helen" w:date="2017-04-13T15:36:00Z">
          <w:pPr>
            <w:pStyle w:val="Heading2"/>
          </w:pPr>
        </w:pPrChange>
      </w:pPr>
    </w:p>
    <w:p w14:paraId="3228CB3D" w14:textId="74DB7836" w:rsidR="000B4C3A" w:rsidRPr="00FD7E3E" w:rsidRDefault="00D357EF">
      <w:pPr>
        <w:pStyle w:val="ListParagraph"/>
        <w:numPr>
          <w:ilvl w:val="0"/>
          <w:numId w:val="28"/>
        </w:numPr>
        <w:rPr>
          <w:ins w:id="5284" w:author="Zhao, Helen" w:date="2017-04-13T15:47:00Z"/>
          <w:rPrChange w:id="5285" w:author="Zhang, Lifen" w:date="2017-04-14T13:39:00Z">
            <w:rPr>
              <w:ins w:id="5286" w:author="Zhao, Helen" w:date="2017-04-13T15:47:00Z"/>
              <w:noProof/>
            </w:rPr>
          </w:rPrChange>
        </w:rPr>
        <w:pPrChange w:id="5287" w:author="Zhang, Lifen" w:date="2017-03-31T16:49:00Z">
          <w:pPr>
            <w:pStyle w:val="Heading2"/>
          </w:pPr>
        </w:pPrChange>
      </w:pPr>
      <w:ins w:id="5288" w:author="Zhao, Helen" w:date="2017-04-13T14:21:00Z">
        <w:r w:rsidRPr="00FD7E3E">
          <w:rPr>
            <w:rFonts w:hint="eastAsia"/>
            <w:rPrChange w:id="5289" w:author="Zhang, Lifen" w:date="2017-04-14T13:39:00Z">
              <w:rPr>
                <w:rFonts w:hint="eastAsia"/>
                <w:noProof/>
              </w:rPr>
            </w:rPrChange>
          </w:rPr>
          <w:t>登录</w:t>
        </w:r>
      </w:ins>
      <w:ins w:id="5290" w:author="Zhao, Helen" w:date="2017-04-13T15:49:00Z">
        <w:r w:rsidR="000B4C3A" w:rsidRPr="00FD7E3E">
          <w:rPr>
            <w:rFonts w:hint="eastAsia"/>
            <w:rPrChange w:id="5291" w:author="Zhang, Lifen" w:date="2017-04-14T13:39:00Z">
              <w:rPr>
                <w:rFonts w:hint="eastAsia"/>
                <w:noProof/>
              </w:rPr>
            </w:rPrChange>
          </w:rPr>
          <w:t>服务器启动虚拟机</w:t>
        </w:r>
      </w:ins>
      <w:ins w:id="5292" w:author="Zhao, Helen" w:date="2017-04-13T15:46:00Z">
        <w:r w:rsidR="000B4C3A" w:rsidRPr="00FD7E3E">
          <w:rPr>
            <w:rPrChange w:id="5293" w:author="Zhang, Lifen" w:date="2017-04-14T13:39:00Z">
              <w:rPr>
                <w:noProof/>
              </w:rPr>
            </w:rPrChange>
          </w:rPr>
          <w:t>nginx</w:t>
        </w:r>
      </w:ins>
      <w:ins w:id="5294" w:author="Zhao, Helen" w:date="2017-04-13T15:47:00Z">
        <w:r w:rsidR="000B4C3A" w:rsidRPr="00FD7E3E">
          <w:rPr>
            <w:rFonts w:hint="eastAsia"/>
            <w:rPrChange w:id="5295" w:author="Zhang, Lifen" w:date="2017-04-14T13:39:00Z">
              <w:rPr>
                <w:rFonts w:hint="eastAsia"/>
                <w:noProof/>
              </w:rPr>
            </w:rPrChange>
          </w:rPr>
          <w:t>，</w:t>
        </w:r>
      </w:ins>
      <w:ins w:id="5296" w:author="Zhao, Helen" w:date="2017-04-13T15:49:00Z">
        <w:r w:rsidR="000B4C3A" w:rsidRPr="00FD7E3E">
          <w:rPr>
            <w:rFonts w:hint="eastAsia"/>
            <w:rPrChange w:id="5297" w:author="Zhang, Lifen" w:date="2017-04-14T13:39:00Z">
              <w:rPr>
                <w:rFonts w:hint="eastAsia"/>
                <w:noProof/>
              </w:rPr>
            </w:rPrChange>
          </w:rPr>
          <w:t>在命令行</w:t>
        </w:r>
      </w:ins>
      <w:ins w:id="5298" w:author="Zhao, Helen" w:date="2017-04-13T15:47:00Z">
        <w:r w:rsidR="000B4C3A" w:rsidRPr="00FD7E3E">
          <w:rPr>
            <w:rFonts w:hint="eastAsia"/>
            <w:rPrChange w:id="5299" w:author="Zhang, Lifen" w:date="2017-04-14T13:39:00Z">
              <w:rPr>
                <w:rFonts w:hint="eastAsia"/>
                <w:noProof/>
              </w:rPr>
            </w:rPrChange>
          </w:rPr>
          <w:t>使用以下命令替换新的证书：</w:t>
        </w:r>
      </w:ins>
    </w:p>
    <w:p w14:paraId="4801193D" w14:textId="43833405" w:rsidR="000B4C3A" w:rsidRPr="00762AA5" w:rsidDel="00B06D9E" w:rsidRDefault="00B06D9E">
      <w:pPr>
        <w:pStyle w:val="ListParagraph"/>
        <w:rPr>
          <w:ins w:id="5300" w:author="Zhao, Helen" w:date="2017-04-13T15:47:00Z"/>
          <w:moveFrom w:id="5301" w:author="Zhang, Lifen" w:date="2017-04-14T13:58:00Z"/>
          <w:b/>
          <w:i/>
          <w:color w:val="0070C0"/>
          <w:rPrChange w:id="5302" w:author="Zhao, Helen" w:date="2017-04-13T15:52:00Z">
            <w:rPr>
              <w:ins w:id="5303" w:author="Zhao, Helen" w:date="2017-04-13T15:47:00Z"/>
              <w:moveFrom w:id="5304" w:author="Zhang, Lifen" w:date="2017-04-14T13:58:00Z"/>
            </w:rPr>
          </w:rPrChange>
        </w:rPr>
        <w:pPrChange w:id="5305" w:author="Zhao, Helen" w:date="2017-04-13T15:47:00Z">
          <w:pPr>
            <w:pStyle w:val="Heading2"/>
          </w:pPr>
        </w:pPrChange>
      </w:pPr>
      <w:ins w:id="5306" w:author="Zhang, Lifen" w:date="2017-04-14T13:58:00Z">
        <w:r w:rsidRPr="0070042E">
          <w:rPr>
            <w:rFonts w:ascii="宋体" w:eastAsia="宋体" w:hAnsi="宋体"/>
            <w:noProof/>
            <w:color w:val="2C2C2C"/>
            <w:sz w:val="21"/>
            <w:szCs w:val="21"/>
          </w:rPr>
          <w:lastRenderedPageBreak/>
          <mc:AlternateContent>
            <mc:Choice Requires="wps">
              <w:drawing>
                <wp:anchor distT="45720" distB="45720" distL="114300" distR="114300" simplePos="0" relativeHeight="251692032" behindDoc="0" locked="0" layoutInCell="1" allowOverlap="1" wp14:anchorId="71E2E8DE" wp14:editId="201D3D3B">
                  <wp:simplePos x="0" y="0"/>
                  <wp:positionH relativeFrom="margin">
                    <wp:posOffset>373380</wp:posOffset>
                  </wp:positionH>
                  <wp:positionV relativeFrom="paragraph">
                    <wp:posOffset>76200</wp:posOffset>
                  </wp:positionV>
                  <wp:extent cx="4975860" cy="1043940"/>
                  <wp:effectExtent l="0" t="0" r="15240" b="22860"/>
                  <wp:wrapTopAndBottom/>
                  <wp:docPr id="42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975860" cy="10439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01F399" w14:textId="77777777" w:rsidR="00B06D9E" w:rsidRPr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moveTo w:id="5307" w:author="Zhang, Lifen" w:date="2017-04-14T13:58:00Z"/>
                                  <w:noProof/>
                                  <w:sz w:val="20"/>
                                  <w:szCs w:val="20"/>
                                  <w:rPrChange w:id="5308" w:author="Zhang, Lifen" w:date="2017-04-14T13:58:00Z">
                                    <w:rPr>
                                      <w:moveTo w:id="5309" w:author="Zhang, Lifen" w:date="2017-04-14T13:58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310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moveToRangeStart w:id="5311" w:author="Zhang, Lifen" w:date="2017-04-14T13:58:00Z" w:name="move479941626"/>
                              <w:moveTo w:id="5312" w:author="Zhang, Lifen" w:date="2017-04-14T13:58:00Z">
                                <w:r w:rsidRPr="00B06D9E">
                                  <w:rPr>
                                    <w:noProof/>
                                    <w:sz w:val="20"/>
                                    <w:szCs w:val="20"/>
                                    <w:rPrChange w:id="5313" w:author="Zhang, Lifen" w:date="2017-04-14T13:58:00Z">
                                      <w:rPr>
                                        <w:b/>
                                        <w:i/>
                                        <w:noProof/>
                                        <w:color w:val="0070C0"/>
                                      </w:rPr>
                                    </w:rPrChange>
                                  </w:rPr>
                                  <w:t xml:space="preserve">cd </w:t>
                                </w:r>
                                <w:r w:rsidRPr="00B06D9E">
                                  <w:rPr>
                                    <w:noProof/>
                                    <w:sz w:val="20"/>
                                    <w:szCs w:val="20"/>
                                    <w:rPrChange w:id="5314" w:author="Zhang, Lifen" w:date="2017-04-14T13:58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/usr/local/webserver/nginx</w:t>
                                </w:r>
                              </w:moveTo>
                            </w:p>
                            <w:p w14:paraId="11EAFE77" w14:textId="77777777" w:rsidR="00B06D9E" w:rsidRPr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moveTo w:id="5315" w:author="Zhang, Lifen" w:date="2017-04-14T13:58:00Z"/>
                                  <w:noProof/>
                                  <w:sz w:val="20"/>
                                  <w:szCs w:val="20"/>
                                  <w:rPrChange w:id="5316" w:author="Zhang, Lifen" w:date="2017-04-14T13:58:00Z">
                                    <w:rPr>
                                      <w:moveTo w:id="5317" w:author="Zhang, Lifen" w:date="2017-04-14T13:58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318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moveTo w:id="5319" w:author="Zhang, Lifen" w:date="2017-04-14T13:58:00Z">
                                <w:r w:rsidRPr="00B06D9E">
                                  <w:rPr>
                                    <w:noProof/>
                                    <w:sz w:val="20"/>
                                    <w:szCs w:val="20"/>
                                    <w:rPrChange w:id="5320" w:author="Zhang, Lifen" w:date="2017-04-14T13:58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del w:id="5321" w:author="Zhang, Lifen" w:date="2017-04-14T13:58:00Z">
                                  <w:r w:rsidRPr="00B06D9E" w:rsidDel="00B06D9E">
                                    <w:rPr>
                                      <w:noProof/>
                                      <w:sz w:val="20"/>
                                      <w:szCs w:val="20"/>
                                      <w:rPrChange w:id="5322" w:author="Zhang, Lifen" w:date="2017-04-14T13:58:00Z">
                                        <w:rPr>
                                          <w:b/>
                                          <w:i/>
                                          <w:color w:val="0070C0"/>
                                        </w:rPr>
                                      </w:rPrChange>
                                    </w:rPr>
                                    <w:delText xml:space="preserve"> </w:delText>
                                  </w:r>
                                </w:del>
                                <w:r w:rsidRPr="00B06D9E">
                                  <w:rPr>
                                    <w:noProof/>
                                    <w:sz w:val="20"/>
                                    <w:szCs w:val="20"/>
                                    <w:rPrChange w:id="5323" w:author="Zhang, Lifen" w:date="2017-04-14T13:58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sudo rm /usr/local/webserver/nginx/cert.crt</w:t>
                                </w:r>
                              </w:moveTo>
                            </w:p>
                            <w:p w14:paraId="7F30D273" w14:textId="77777777" w:rsidR="00B06D9E" w:rsidRPr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moveTo w:id="5324" w:author="Zhang, Lifen" w:date="2017-04-14T13:58:00Z"/>
                                  <w:noProof/>
                                  <w:sz w:val="20"/>
                                  <w:szCs w:val="20"/>
                                  <w:rPrChange w:id="5325" w:author="Zhang, Lifen" w:date="2017-04-14T13:58:00Z">
                                    <w:rPr>
                                      <w:moveTo w:id="5326" w:author="Zhang, Lifen" w:date="2017-04-14T13:58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327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moveTo w:id="5328" w:author="Zhang, Lifen" w:date="2017-04-14T13:58:00Z">
                                <w:r w:rsidRPr="00B06D9E">
                                  <w:rPr>
                                    <w:noProof/>
                                    <w:sz w:val="20"/>
                                    <w:szCs w:val="20"/>
                                    <w:rPrChange w:id="5329" w:author="Zhang, Lifen" w:date="2017-04-14T13:58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del w:id="5330" w:author="Zhang, Lifen" w:date="2017-04-14T13:58:00Z">
                                  <w:r w:rsidRPr="00B06D9E" w:rsidDel="00B06D9E">
                                    <w:rPr>
                                      <w:noProof/>
                                      <w:sz w:val="20"/>
                                      <w:szCs w:val="20"/>
                                      <w:rPrChange w:id="5331" w:author="Zhang, Lifen" w:date="2017-04-14T13:58:00Z">
                                        <w:rPr>
                                          <w:b/>
                                          <w:i/>
                                          <w:color w:val="0070C0"/>
                                        </w:rPr>
                                      </w:rPrChange>
                                    </w:rPr>
                                    <w:delText xml:space="preserve"> </w:delText>
                                  </w:r>
                                </w:del>
                                <w:r w:rsidRPr="00B06D9E">
                                  <w:rPr>
                                    <w:noProof/>
                                    <w:sz w:val="20"/>
                                    <w:szCs w:val="20"/>
                                    <w:rPrChange w:id="5332" w:author="Zhang, Lifen" w:date="2017-04-14T13:58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sudo rm /usr/local/webserver/nginx/cert.key</w:t>
                                </w:r>
                              </w:moveTo>
                            </w:p>
                            <w:p w14:paraId="0F0680F6" w14:textId="77777777" w:rsidR="00B06D9E" w:rsidRPr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moveTo w:id="5333" w:author="Zhang, Lifen" w:date="2017-04-14T13:58:00Z"/>
                                  <w:noProof/>
                                  <w:sz w:val="20"/>
                                  <w:szCs w:val="20"/>
                                  <w:rPrChange w:id="5334" w:author="Zhang, Lifen" w:date="2017-04-14T13:58:00Z">
                                    <w:rPr>
                                      <w:moveTo w:id="5335" w:author="Zhang, Lifen" w:date="2017-04-14T13:58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336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moveTo w:id="5337" w:author="Zhang, Lifen" w:date="2017-04-14T13:58:00Z">
                                <w:r w:rsidRPr="00B06D9E">
                                  <w:rPr>
                                    <w:noProof/>
                                    <w:sz w:val="20"/>
                                    <w:szCs w:val="20"/>
                                    <w:rPrChange w:id="5338" w:author="Zhang, Lifen" w:date="2017-04-14T13:58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del w:id="5339" w:author="Zhang, Lifen" w:date="2017-04-14T13:58:00Z">
                                  <w:r w:rsidRPr="00B06D9E" w:rsidDel="00B06D9E">
                                    <w:rPr>
                                      <w:noProof/>
                                      <w:sz w:val="20"/>
                                      <w:szCs w:val="20"/>
                                      <w:rPrChange w:id="5340" w:author="Zhang, Lifen" w:date="2017-04-14T13:58:00Z">
                                        <w:rPr>
                                          <w:b/>
                                          <w:i/>
                                          <w:color w:val="0070C0"/>
                                        </w:rPr>
                                      </w:rPrChange>
                                    </w:rPr>
                                    <w:delText xml:space="preserve"> </w:delText>
                                  </w:r>
                                </w:del>
                                <w:r w:rsidRPr="00B06D9E">
                                  <w:rPr>
                                    <w:noProof/>
                                    <w:sz w:val="20"/>
                                    <w:szCs w:val="20"/>
                                    <w:rPrChange w:id="5341" w:author="Zhang, Lifen" w:date="2017-04-14T13:58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sudo mv /home/deploy/cert.crt/cert.crt  /usr/local/webserver/nginx</w:t>
                                </w:r>
                              </w:moveTo>
                            </w:p>
                            <w:p w14:paraId="078E2886" w14:textId="4B6A2363" w:rsidR="00B06D9E" w:rsidRPr="00B06D9E" w:rsidDel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342" w:author="Zhang, Lifen" w:date="2017-04-14T13:58:00Z"/>
                                  <w:moveTo w:id="5343" w:author="Zhang, Lifen" w:date="2017-04-14T13:58:00Z"/>
                                  <w:noProof/>
                                  <w:sz w:val="20"/>
                                  <w:szCs w:val="20"/>
                                  <w:rPrChange w:id="5344" w:author="Zhang, Lifen" w:date="2017-04-14T13:58:00Z">
                                    <w:rPr>
                                      <w:del w:id="5345" w:author="Zhang, Lifen" w:date="2017-04-14T13:58:00Z"/>
                                      <w:moveTo w:id="5346" w:author="Zhang, Lifen" w:date="2017-04-14T13:58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347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moveTo w:id="5348" w:author="Zhang, Lifen" w:date="2017-04-14T13:58:00Z">
                                <w:r w:rsidRPr="00B06D9E">
                                  <w:rPr>
                                    <w:noProof/>
                                    <w:sz w:val="20"/>
                                    <w:szCs w:val="20"/>
                                    <w:rPrChange w:id="5349" w:author="Zhang, Lifen" w:date="2017-04-14T13:58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sudo mv /home/deploy/cert.crt/cert.key  /usr/local/webserver/nginx</w:t>
                                </w:r>
                              </w:moveTo>
                            </w:p>
                            <w:moveToRangeEnd w:id="5311"/>
                            <w:p w14:paraId="70194788" w14:textId="7C535307" w:rsidR="00B06D9E" w:rsidRPr="00561444" w:rsidDel="004040FA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350" w:author="Zhang, Lifen" w:date="2017-03-29T17:59:00Z"/>
                                  <w:noProof/>
                                  <w:sz w:val="20"/>
                                  <w:szCs w:val="20"/>
                                  <w:rPrChange w:id="5351" w:author="Horace Sun" w:date="2017-03-29T14:19:00Z">
                                    <w:rPr>
                                      <w:del w:id="5352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353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354" w:author="Horace Sun" w:date="2017-03-29T14:19:00Z">
                                <w:del w:id="5355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356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ins>
                            </w:p>
                            <w:p w14:paraId="14DA3288" w14:textId="77777777" w:rsidR="00B06D9E" w:rsidRPr="00561444" w:rsidDel="004040FA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357" w:author="Zhang, Lifen" w:date="2017-03-29T17:59:00Z"/>
                                  <w:noProof/>
                                  <w:sz w:val="20"/>
                                  <w:szCs w:val="20"/>
                                  <w:rPrChange w:id="5358" w:author="Horace Sun" w:date="2017-03-29T14:19:00Z">
                                    <w:rPr>
                                      <w:del w:id="5359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360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361" w:author="Horace Sun" w:date="2017-03-29T14:19:00Z">
                                <w:del w:id="5362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363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ins>
                            </w:p>
                            <w:p w14:paraId="11D14448" w14:textId="77777777" w:rsidR="00B06D9E" w:rsidRPr="00561444" w:rsidDel="004040FA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364" w:author="Zhang, Lifen" w:date="2017-03-29T17:59:00Z"/>
                                  <w:noProof/>
                                  <w:sz w:val="20"/>
                                  <w:szCs w:val="20"/>
                                  <w:rPrChange w:id="5365" w:author="Horace Sun" w:date="2017-03-29T14:19:00Z">
                                    <w:rPr>
                                      <w:del w:id="5366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367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24352C77" w14:textId="77777777" w:rsidR="00B06D9E" w:rsidRPr="00561444" w:rsidDel="004040FA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368" w:author="Zhang, Lifen" w:date="2017-03-29T17:59:00Z"/>
                                  <w:noProof/>
                                  <w:sz w:val="20"/>
                                  <w:szCs w:val="20"/>
                                  <w:rPrChange w:id="5369" w:author="Horace Sun" w:date="2017-03-29T14:19:00Z">
                                    <w:rPr>
                                      <w:del w:id="5370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371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372" w:author="Horace Sun" w:date="2017-03-29T14:19:00Z">
                                <w:del w:id="5373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374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ins>
                            </w:p>
                            <w:p w14:paraId="26F78E73" w14:textId="77777777" w:rsidR="00B06D9E" w:rsidRPr="00561444" w:rsidDel="004040FA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375" w:author="Zhang, Lifen" w:date="2017-03-29T17:59:00Z"/>
                                  <w:noProof/>
                                  <w:sz w:val="20"/>
                                  <w:szCs w:val="20"/>
                                  <w:rPrChange w:id="5376" w:author="Horace Sun" w:date="2017-03-29T14:19:00Z">
                                    <w:rPr>
                                      <w:del w:id="5377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378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379" w:author="Horace Sun" w:date="2017-03-29T14:19:00Z">
                                <w:del w:id="5380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381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ins>
                            </w:p>
                            <w:p w14:paraId="0220949E" w14:textId="41DC7497" w:rsidR="00B06D9E" w:rsidRPr="00561444" w:rsidDel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382" w:author="Zhang, Lifen" w:date="2017-04-14T13:58:00Z"/>
                                  <w:noProof/>
                                  <w:sz w:val="20"/>
                                  <w:szCs w:val="20"/>
                                  <w:rPrChange w:id="5383" w:author="Horace Sun" w:date="2017-03-29T14:19:00Z">
                                    <w:rPr>
                                      <w:del w:id="5384" w:author="Zhang, Lifen" w:date="2017-04-14T13:58:00Z"/>
                                      <w:noProof/>
                                    </w:rPr>
                                  </w:rPrChange>
                                </w:rPr>
                                <w:pPrChange w:id="5385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386" w:author="Horace Sun" w:date="2017-03-29T14:19:00Z">
                                <w:del w:id="5387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388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ins>
                            </w:p>
                            <w:p w14:paraId="36F225C6" w14:textId="66FBEAC5" w:rsidR="00B06D9E" w:rsidRPr="00561444" w:rsidDel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389" w:author="Sun, Horace (CH01)" w:date="2017-03-28T18:22:00Z"/>
                                  <w:del w:id="5390" w:author="Zhang, Lifen" w:date="2017-04-14T13:58:00Z"/>
                                  <w:sz w:val="20"/>
                                  <w:szCs w:val="20"/>
                                  <w:rPrChange w:id="5391" w:author="Horace Sun" w:date="2017-03-29T14:19:00Z">
                                    <w:rPr>
                                      <w:ins w:id="5392" w:author="Sun, Horace (CH01)" w:date="2017-03-28T18:22:00Z"/>
                                      <w:del w:id="5393" w:author="Zhang, Lifen" w:date="2017-04-14T13:58:00Z"/>
                                    </w:rPr>
                                  </w:rPrChange>
                                </w:rPr>
                                <w:pPrChange w:id="5394" w:author="Zhang, Lifen" w:date="2017-04-14T13:58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5395" w:author="Sun, Horace (CH01)" w:date="2017-03-28T18:22:00Z">
                                <w:del w:id="5396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397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029FF580" w14:textId="35D08EC9" w:rsidR="00B06D9E" w:rsidRPr="00561444" w:rsidDel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398" w:author="Sun, Horace (CH01)" w:date="2017-03-28T18:22:00Z"/>
                                  <w:del w:id="5399" w:author="Zhang, Lifen" w:date="2017-04-14T13:58:00Z"/>
                                  <w:sz w:val="20"/>
                                  <w:szCs w:val="20"/>
                                  <w:rPrChange w:id="5400" w:author="Horace Sun" w:date="2017-03-29T14:19:00Z">
                                    <w:rPr>
                                      <w:ins w:id="5401" w:author="Sun, Horace (CH01)" w:date="2017-03-28T18:22:00Z"/>
                                      <w:del w:id="5402" w:author="Zhang, Lifen" w:date="2017-04-14T13:58:00Z"/>
                                    </w:rPr>
                                  </w:rPrChange>
                                </w:rPr>
                                <w:pPrChange w:id="5403" w:author="Zhang, Lifen" w:date="2017-04-14T13:58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5404" w:author="Sun, Horace (CH01)" w:date="2017-03-28T18:22:00Z">
                                <w:del w:id="5405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406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4D99EE70" w14:textId="02C866C9" w:rsidR="00B06D9E" w:rsidRPr="00561444" w:rsidDel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407" w:author="Sun, Horace (CH01)" w:date="2017-03-28T18:22:00Z"/>
                                  <w:del w:id="5408" w:author="Zhang, Lifen" w:date="2017-04-14T13:58:00Z"/>
                                  <w:sz w:val="20"/>
                                  <w:szCs w:val="20"/>
                                  <w:rPrChange w:id="5409" w:author="Horace Sun" w:date="2017-03-29T14:19:00Z">
                                    <w:rPr>
                                      <w:ins w:id="5410" w:author="Sun, Horace (CH01)" w:date="2017-03-28T18:22:00Z"/>
                                      <w:del w:id="5411" w:author="Zhang, Lifen" w:date="2017-04-14T13:58:00Z"/>
                                    </w:rPr>
                                  </w:rPrChange>
                                </w:rPr>
                                <w:pPrChange w:id="5412" w:author="Zhang, Lifen" w:date="2017-04-14T13:58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5413" w:author="Sun, Horace (CH01)" w:date="2017-03-28T18:22:00Z">
                                <w:del w:id="5414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415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255D2EB6" w14:textId="0ED6F877" w:rsidR="00B06D9E" w:rsidRPr="00561444" w:rsidDel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416" w:author="Sun, Horace (CH01)" w:date="2017-03-28T18:22:00Z"/>
                                  <w:del w:id="5417" w:author="Zhang, Lifen" w:date="2017-04-14T13:58:00Z"/>
                                  <w:sz w:val="20"/>
                                  <w:szCs w:val="20"/>
                                  <w:rPrChange w:id="5418" w:author="Horace Sun" w:date="2017-03-29T14:19:00Z">
                                    <w:rPr>
                                      <w:ins w:id="5419" w:author="Sun, Horace (CH01)" w:date="2017-03-28T18:22:00Z"/>
                                      <w:del w:id="5420" w:author="Zhang, Lifen" w:date="2017-04-14T13:58:00Z"/>
                                    </w:rPr>
                                  </w:rPrChange>
                                </w:rPr>
                                <w:pPrChange w:id="5421" w:author="Zhang, Lifen" w:date="2017-04-14T13:58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5422" w:author="Sun, Horace (CH01)" w:date="2017-03-28T18:22:00Z">
                                <w:del w:id="5423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424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02D5B571" w14:textId="61950E52" w:rsidR="00B06D9E" w:rsidRPr="00561444" w:rsidDel="00B06D9E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425" w:author="Sun, Horace (CH01)" w:date="2017-03-28T18:23:00Z"/>
                                  <w:del w:id="5426" w:author="Zhang, Lifen" w:date="2017-04-14T13:58:00Z"/>
                                  <w:sz w:val="20"/>
                                  <w:szCs w:val="20"/>
                                  <w:rPrChange w:id="5427" w:author="Horace Sun" w:date="2017-03-29T14:19:00Z">
                                    <w:rPr>
                                      <w:ins w:id="5428" w:author="Sun, Horace (CH01)" w:date="2017-03-28T18:23:00Z"/>
                                      <w:del w:id="5429" w:author="Zhang, Lifen" w:date="2017-04-14T13:58:00Z"/>
                                    </w:rPr>
                                  </w:rPrChange>
                                </w:rPr>
                                <w:pPrChange w:id="5430" w:author="Zhang, Lifen" w:date="2017-04-14T13:58:00Z">
                                  <w:pPr/>
                                </w:pPrChange>
                              </w:pPr>
                              <w:ins w:id="5431" w:author="Sun, Horace (CH01)" w:date="2017-03-28T18:22:00Z">
                                <w:del w:id="5432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433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5B9E61CD" w14:textId="2E53495D" w:rsidR="00B06D9E" w:rsidRPr="00561444" w:rsidRDefault="00B06D9E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sz w:val="20"/>
                                  <w:szCs w:val="20"/>
                                  <w:rPrChange w:id="5434" w:author="Horace Sun" w:date="2017-03-29T14:19:00Z">
                                    <w:rPr/>
                                  </w:rPrChange>
                                </w:rPr>
                                <w:pPrChange w:id="5435" w:author="Zhang, Lifen" w:date="2017-04-14T13:58:00Z">
                                  <w:pPr/>
                                </w:pPrChange>
                              </w:pPr>
                              <w:ins w:id="5436" w:author="Sun, Horace (CH01)" w:date="2017-03-28T18:22:00Z">
                                <w:del w:id="5437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438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1E2E8DE" id="_x0000_s1037" type="#_x0000_t202" style="position:absolute;left:0;text-align:left;margin-left:29.4pt;margin-top:6pt;width:391.8pt;height:82.2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">
                  <v:textbox>
                    <w:txbxContent>
                      <w:p w14:paraId="1C01F399" w14:textId="77777777" w:rsidR="00B06D9E" w:rsidRPr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moveTo w:id="5439" w:author="Zhang, Lifen" w:date="2017-04-14T13:58:00Z"/>
                            <w:noProof/>
                            <w:sz w:val="20"/>
                            <w:szCs w:val="20"/>
                            <w:rPrChange w:id="5440" w:author="Zhang, Lifen" w:date="2017-04-14T13:58:00Z">
                              <w:rPr>
                                <w:moveTo w:id="5441" w:author="Zhang, Lifen" w:date="2017-04-14T13:58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442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moveToRangeStart w:id="5443" w:author="Zhang, Lifen" w:date="2017-04-14T13:58:00Z" w:name="move479941626"/>
                        <w:moveTo w:id="5444" w:author="Zhang, Lifen" w:date="2017-04-14T13:58:00Z">
                          <w:r w:rsidRPr="00B06D9E">
                            <w:rPr>
                              <w:noProof/>
                              <w:sz w:val="20"/>
                              <w:szCs w:val="20"/>
                              <w:rPrChange w:id="5445" w:author="Zhang, Lifen" w:date="2017-04-14T13:58:00Z">
                                <w:rPr>
                                  <w:b/>
                                  <w:i/>
                                  <w:noProof/>
                                  <w:color w:val="0070C0"/>
                                </w:rPr>
                              </w:rPrChange>
                            </w:rPr>
                            <w:t xml:space="preserve">cd </w:t>
                          </w:r>
                          <w:r w:rsidRPr="00B06D9E">
                            <w:rPr>
                              <w:noProof/>
                              <w:sz w:val="20"/>
                              <w:szCs w:val="20"/>
                              <w:rPrChange w:id="5446" w:author="Zhang, Lifen" w:date="2017-04-14T13:58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/usr/local/webserver/nginx</w:t>
                          </w:r>
                        </w:moveTo>
                      </w:p>
                      <w:p w14:paraId="11EAFE77" w14:textId="77777777" w:rsidR="00B06D9E" w:rsidRPr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moveTo w:id="5447" w:author="Zhang, Lifen" w:date="2017-04-14T13:58:00Z"/>
                            <w:noProof/>
                            <w:sz w:val="20"/>
                            <w:szCs w:val="20"/>
                            <w:rPrChange w:id="5448" w:author="Zhang, Lifen" w:date="2017-04-14T13:58:00Z">
                              <w:rPr>
                                <w:moveTo w:id="5449" w:author="Zhang, Lifen" w:date="2017-04-14T13:58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450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moveTo w:id="5451" w:author="Zhang, Lifen" w:date="2017-04-14T13:58:00Z">
                          <w:r w:rsidRPr="00B06D9E">
                            <w:rPr>
                              <w:noProof/>
                              <w:sz w:val="20"/>
                              <w:szCs w:val="20"/>
                              <w:rPrChange w:id="5452" w:author="Zhang, Lifen" w:date="2017-04-14T13:58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 xml:space="preserve"> </w:t>
                          </w:r>
                          <w:del w:id="5453" w:author="Zhang, Lifen" w:date="2017-04-14T13:58:00Z">
                            <w:r w:rsidRPr="00B06D9E" w:rsidDel="00B06D9E">
                              <w:rPr>
                                <w:noProof/>
                                <w:sz w:val="20"/>
                                <w:szCs w:val="20"/>
                                <w:rPrChange w:id="5454" w:author="Zhang, Lifen" w:date="2017-04-14T13:58:00Z">
                                  <w:rPr>
                                    <w:b/>
                                    <w:i/>
                                    <w:color w:val="0070C0"/>
                                  </w:rPr>
                                </w:rPrChange>
                              </w:rPr>
                              <w:delText xml:space="preserve"> </w:delText>
                            </w:r>
                          </w:del>
                          <w:r w:rsidRPr="00B06D9E">
                            <w:rPr>
                              <w:noProof/>
                              <w:sz w:val="20"/>
                              <w:szCs w:val="20"/>
                              <w:rPrChange w:id="5455" w:author="Zhang, Lifen" w:date="2017-04-14T13:58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sudo rm /usr/local/webserver/nginx/cert.crt</w:t>
                          </w:r>
                        </w:moveTo>
                      </w:p>
                      <w:p w14:paraId="7F30D273" w14:textId="77777777" w:rsidR="00B06D9E" w:rsidRPr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moveTo w:id="5456" w:author="Zhang, Lifen" w:date="2017-04-14T13:58:00Z"/>
                            <w:noProof/>
                            <w:sz w:val="20"/>
                            <w:szCs w:val="20"/>
                            <w:rPrChange w:id="5457" w:author="Zhang, Lifen" w:date="2017-04-14T13:58:00Z">
                              <w:rPr>
                                <w:moveTo w:id="5458" w:author="Zhang, Lifen" w:date="2017-04-14T13:58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459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moveTo w:id="5460" w:author="Zhang, Lifen" w:date="2017-04-14T13:58:00Z">
                          <w:r w:rsidRPr="00B06D9E">
                            <w:rPr>
                              <w:noProof/>
                              <w:sz w:val="20"/>
                              <w:szCs w:val="20"/>
                              <w:rPrChange w:id="5461" w:author="Zhang, Lifen" w:date="2017-04-14T13:58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 xml:space="preserve"> </w:t>
                          </w:r>
                          <w:del w:id="5462" w:author="Zhang, Lifen" w:date="2017-04-14T13:58:00Z">
                            <w:r w:rsidRPr="00B06D9E" w:rsidDel="00B06D9E">
                              <w:rPr>
                                <w:noProof/>
                                <w:sz w:val="20"/>
                                <w:szCs w:val="20"/>
                                <w:rPrChange w:id="5463" w:author="Zhang, Lifen" w:date="2017-04-14T13:58:00Z">
                                  <w:rPr>
                                    <w:b/>
                                    <w:i/>
                                    <w:color w:val="0070C0"/>
                                  </w:rPr>
                                </w:rPrChange>
                              </w:rPr>
                              <w:delText xml:space="preserve"> </w:delText>
                            </w:r>
                          </w:del>
                          <w:r w:rsidRPr="00B06D9E">
                            <w:rPr>
                              <w:noProof/>
                              <w:sz w:val="20"/>
                              <w:szCs w:val="20"/>
                              <w:rPrChange w:id="5464" w:author="Zhang, Lifen" w:date="2017-04-14T13:58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sudo rm /usr/local/webserver/nginx/cert.key</w:t>
                          </w:r>
                        </w:moveTo>
                      </w:p>
                      <w:p w14:paraId="0F0680F6" w14:textId="77777777" w:rsidR="00B06D9E" w:rsidRPr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moveTo w:id="5465" w:author="Zhang, Lifen" w:date="2017-04-14T13:58:00Z"/>
                            <w:noProof/>
                            <w:sz w:val="20"/>
                            <w:szCs w:val="20"/>
                            <w:rPrChange w:id="5466" w:author="Zhang, Lifen" w:date="2017-04-14T13:58:00Z">
                              <w:rPr>
                                <w:moveTo w:id="5467" w:author="Zhang, Lifen" w:date="2017-04-14T13:58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468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moveTo w:id="5469" w:author="Zhang, Lifen" w:date="2017-04-14T13:58:00Z">
                          <w:r w:rsidRPr="00B06D9E">
                            <w:rPr>
                              <w:noProof/>
                              <w:sz w:val="20"/>
                              <w:szCs w:val="20"/>
                              <w:rPrChange w:id="5470" w:author="Zhang, Lifen" w:date="2017-04-14T13:58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 xml:space="preserve"> </w:t>
                          </w:r>
                          <w:del w:id="5471" w:author="Zhang, Lifen" w:date="2017-04-14T13:58:00Z">
                            <w:r w:rsidRPr="00B06D9E" w:rsidDel="00B06D9E">
                              <w:rPr>
                                <w:noProof/>
                                <w:sz w:val="20"/>
                                <w:szCs w:val="20"/>
                                <w:rPrChange w:id="5472" w:author="Zhang, Lifen" w:date="2017-04-14T13:58:00Z">
                                  <w:rPr>
                                    <w:b/>
                                    <w:i/>
                                    <w:color w:val="0070C0"/>
                                  </w:rPr>
                                </w:rPrChange>
                              </w:rPr>
                              <w:delText xml:space="preserve"> </w:delText>
                            </w:r>
                          </w:del>
                          <w:r w:rsidRPr="00B06D9E">
                            <w:rPr>
                              <w:noProof/>
                              <w:sz w:val="20"/>
                              <w:szCs w:val="20"/>
                              <w:rPrChange w:id="5473" w:author="Zhang, Lifen" w:date="2017-04-14T13:58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sudo mv /home/deploy/cert.crt/cert.crt  /usr/local/webserver/nginx</w:t>
                          </w:r>
                        </w:moveTo>
                      </w:p>
                      <w:p w14:paraId="078E2886" w14:textId="4B6A2363" w:rsidR="00B06D9E" w:rsidRPr="00B06D9E" w:rsidDel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474" w:author="Zhang, Lifen" w:date="2017-04-14T13:58:00Z"/>
                            <w:moveTo w:id="5475" w:author="Zhang, Lifen" w:date="2017-04-14T13:58:00Z"/>
                            <w:noProof/>
                            <w:sz w:val="20"/>
                            <w:szCs w:val="20"/>
                            <w:rPrChange w:id="5476" w:author="Zhang, Lifen" w:date="2017-04-14T13:58:00Z">
                              <w:rPr>
                                <w:del w:id="5477" w:author="Zhang, Lifen" w:date="2017-04-14T13:58:00Z"/>
                                <w:moveTo w:id="5478" w:author="Zhang, Lifen" w:date="2017-04-14T13:58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479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moveTo w:id="5480" w:author="Zhang, Lifen" w:date="2017-04-14T13:58:00Z">
                          <w:r w:rsidRPr="00B06D9E">
                            <w:rPr>
                              <w:noProof/>
                              <w:sz w:val="20"/>
                              <w:szCs w:val="20"/>
                              <w:rPrChange w:id="5481" w:author="Zhang, Lifen" w:date="2017-04-14T13:58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sudo mv /home/deploy/cert.crt/cert.key  /usr/local/webserver/nginx</w:t>
                          </w:r>
                        </w:moveTo>
                      </w:p>
                      <w:moveToRangeEnd w:id="5443"/>
                      <w:p w14:paraId="70194788" w14:textId="7C535307" w:rsidR="00B06D9E" w:rsidRPr="00561444" w:rsidDel="004040FA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482" w:author="Zhang, Lifen" w:date="2017-03-29T17:59:00Z"/>
                            <w:noProof/>
                            <w:sz w:val="20"/>
                            <w:szCs w:val="20"/>
                            <w:rPrChange w:id="5483" w:author="Horace Sun" w:date="2017-03-29T14:19:00Z">
                              <w:rPr>
                                <w:del w:id="5484" w:author="Zhang, Lifen" w:date="2017-03-29T17:59:00Z"/>
                                <w:noProof/>
                              </w:rPr>
                            </w:rPrChange>
                          </w:rPr>
                          <w:pPrChange w:id="5485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486" w:author="Horace Sun" w:date="2017-03-29T14:19:00Z">
                          <w:del w:id="5487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488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ins>
                      </w:p>
                      <w:p w14:paraId="14DA3288" w14:textId="77777777" w:rsidR="00B06D9E" w:rsidRPr="00561444" w:rsidDel="004040FA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489" w:author="Zhang, Lifen" w:date="2017-03-29T17:59:00Z"/>
                            <w:noProof/>
                            <w:sz w:val="20"/>
                            <w:szCs w:val="20"/>
                            <w:rPrChange w:id="5490" w:author="Horace Sun" w:date="2017-03-29T14:19:00Z">
                              <w:rPr>
                                <w:del w:id="5491" w:author="Zhang, Lifen" w:date="2017-03-29T17:59:00Z"/>
                                <w:noProof/>
                              </w:rPr>
                            </w:rPrChange>
                          </w:rPr>
                          <w:pPrChange w:id="5492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493" w:author="Horace Sun" w:date="2017-03-29T14:19:00Z">
                          <w:del w:id="5494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495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ins>
                      </w:p>
                      <w:p w14:paraId="11D14448" w14:textId="77777777" w:rsidR="00B06D9E" w:rsidRPr="00561444" w:rsidDel="004040FA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496" w:author="Zhang, Lifen" w:date="2017-03-29T17:59:00Z"/>
                            <w:noProof/>
                            <w:sz w:val="20"/>
                            <w:szCs w:val="20"/>
                            <w:rPrChange w:id="5497" w:author="Horace Sun" w:date="2017-03-29T14:19:00Z">
                              <w:rPr>
                                <w:del w:id="5498" w:author="Zhang, Lifen" w:date="2017-03-29T17:59:00Z"/>
                                <w:noProof/>
                              </w:rPr>
                            </w:rPrChange>
                          </w:rPr>
                          <w:pPrChange w:id="5499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24352C77" w14:textId="77777777" w:rsidR="00B06D9E" w:rsidRPr="00561444" w:rsidDel="004040FA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500" w:author="Zhang, Lifen" w:date="2017-03-29T17:59:00Z"/>
                            <w:noProof/>
                            <w:sz w:val="20"/>
                            <w:szCs w:val="20"/>
                            <w:rPrChange w:id="5501" w:author="Horace Sun" w:date="2017-03-29T14:19:00Z">
                              <w:rPr>
                                <w:del w:id="5502" w:author="Zhang, Lifen" w:date="2017-03-29T17:59:00Z"/>
                                <w:noProof/>
                              </w:rPr>
                            </w:rPrChange>
                          </w:rPr>
                          <w:pPrChange w:id="5503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504" w:author="Horace Sun" w:date="2017-03-29T14:19:00Z">
                          <w:del w:id="5505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506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ins>
                      </w:p>
                      <w:p w14:paraId="26F78E73" w14:textId="77777777" w:rsidR="00B06D9E" w:rsidRPr="00561444" w:rsidDel="004040FA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507" w:author="Zhang, Lifen" w:date="2017-03-29T17:59:00Z"/>
                            <w:noProof/>
                            <w:sz w:val="20"/>
                            <w:szCs w:val="20"/>
                            <w:rPrChange w:id="5508" w:author="Horace Sun" w:date="2017-03-29T14:19:00Z">
                              <w:rPr>
                                <w:del w:id="5509" w:author="Zhang, Lifen" w:date="2017-03-29T17:59:00Z"/>
                                <w:noProof/>
                              </w:rPr>
                            </w:rPrChange>
                          </w:rPr>
                          <w:pPrChange w:id="5510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511" w:author="Horace Sun" w:date="2017-03-29T14:19:00Z">
                          <w:del w:id="5512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513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ins>
                      </w:p>
                      <w:p w14:paraId="0220949E" w14:textId="41DC7497" w:rsidR="00B06D9E" w:rsidRPr="00561444" w:rsidDel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514" w:author="Zhang, Lifen" w:date="2017-04-14T13:58:00Z"/>
                            <w:noProof/>
                            <w:sz w:val="20"/>
                            <w:szCs w:val="20"/>
                            <w:rPrChange w:id="5515" w:author="Horace Sun" w:date="2017-03-29T14:19:00Z">
                              <w:rPr>
                                <w:del w:id="5516" w:author="Zhang, Lifen" w:date="2017-04-14T13:58:00Z"/>
                                <w:noProof/>
                              </w:rPr>
                            </w:rPrChange>
                          </w:rPr>
                          <w:pPrChange w:id="5517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518" w:author="Horace Sun" w:date="2017-03-29T14:19:00Z">
                          <w:del w:id="5519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520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ins>
                      </w:p>
                      <w:p w14:paraId="36F225C6" w14:textId="66FBEAC5" w:rsidR="00B06D9E" w:rsidRPr="00561444" w:rsidDel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521" w:author="Sun, Horace (CH01)" w:date="2017-03-28T18:22:00Z"/>
                            <w:del w:id="5522" w:author="Zhang, Lifen" w:date="2017-04-14T13:58:00Z"/>
                            <w:sz w:val="20"/>
                            <w:szCs w:val="20"/>
                            <w:rPrChange w:id="5523" w:author="Horace Sun" w:date="2017-03-29T14:19:00Z">
                              <w:rPr>
                                <w:ins w:id="5524" w:author="Sun, Horace (CH01)" w:date="2017-03-28T18:22:00Z"/>
                                <w:del w:id="5525" w:author="Zhang, Lifen" w:date="2017-04-14T13:58:00Z"/>
                              </w:rPr>
                            </w:rPrChange>
                          </w:rPr>
                          <w:pPrChange w:id="5526" w:author="Zhang, Lifen" w:date="2017-04-14T13:58:00Z">
                            <w:pPr>
                              <w:ind w:left="360" w:firstLine="360"/>
                            </w:pPr>
                          </w:pPrChange>
                        </w:pPr>
                        <w:ins w:id="5527" w:author="Sun, Horace (CH01)" w:date="2017-03-28T18:22:00Z">
                          <w:del w:id="5528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529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029FF580" w14:textId="35D08EC9" w:rsidR="00B06D9E" w:rsidRPr="00561444" w:rsidDel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530" w:author="Sun, Horace (CH01)" w:date="2017-03-28T18:22:00Z"/>
                            <w:del w:id="5531" w:author="Zhang, Lifen" w:date="2017-04-14T13:58:00Z"/>
                            <w:sz w:val="20"/>
                            <w:szCs w:val="20"/>
                            <w:rPrChange w:id="5532" w:author="Horace Sun" w:date="2017-03-29T14:19:00Z">
                              <w:rPr>
                                <w:ins w:id="5533" w:author="Sun, Horace (CH01)" w:date="2017-03-28T18:22:00Z"/>
                                <w:del w:id="5534" w:author="Zhang, Lifen" w:date="2017-04-14T13:58:00Z"/>
                              </w:rPr>
                            </w:rPrChange>
                          </w:rPr>
                          <w:pPrChange w:id="5535" w:author="Zhang, Lifen" w:date="2017-04-14T13:58:00Z">
                            <w:pPr>
                              <w:ind w:left="360" w:firstLine="360"/>
                            </w:pPr>
                          </w:pPrChange>
                        </w:pPr>
                        <w:ins w:id="5536" w:author="Sun, Horace (CH01)" w:date="2017-03-28T18:22:00Z">
                          <w:del w:id="5537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538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4D99EE70" w14:textId="02C866C9" w:rsidR="00B06D9E" w:rsidRPr="00561444" w:rsidDel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539" w:author="Sun, Horace (CH01)" w:date="2017-03-28T18:22:00Z"/>
                            <w:del w:id="5540" w:author="Zhang, Lifen" w:date="2017-04-14T13:58:00Z"/>
                            <w:sz w:val="20"/>
                            <w:szCs w:val="20"/>
                            <w:rPrChange w:id="5541" w:author="Horace Sun" w:date="2017-03-29T14:19:00Z">
                              <w:rPr>
                                <w:ins w:id="5542" w:author="Sun, Horace (CH01)" w:date="2017-03-28T18:22:00Z"/>
                                <w:del w:id="5543" w:author="Zhang, Lifen" w:date="2017-04-14T13:58:00Z"/>
                              </w:rPr>
                            </w:rPrChange>
                          </w:rPr>
                          <w:pPrChange w:id="5544" w:author="Zhang, Lifen" w:date="2017-04-14T13:58:00Z">
                            <w:pPr>
                              <w:ind w:left="360" w:firstLine="360"/>
                            </w:pPr>
                          </w:pPrChange>
                        </w:pPr>
                        <w:ins w:id="5545" w:author="Sun, Horace (CH01)" w:date="2017-03-28T18:22:00Z">
                          <w:del w:id="5546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547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255D2EB6" w14:textId="0ED6F877" w:rsidR="00B06D9E" w:rsidRPr="00561444" w:rsidDel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548" w:author="Sun, Horace (CH01)" w:date="2017-03-28T18:22:00Z"/>
                            <w:del w:id="5549" w:author="Zhang, Lifen" w:date="2017-04-14T13:58:00Z"/>
                            <w:sz w:val="20"/>
                            <w:szCs w:val="20"/>
                            <w:rPrChange w:id="5550" w:author="Horace Sun" w:date="2017-03-29T14:19:00Z">
                              <w:rPr>
                                <w:ins w:id="5551" w:author="Sun, Horace (CH01)" w:date="2017-03-28T18:22:00Z"/>
                                <w:del w:id="5552" w:author="Zhang, Lifen" w:date="2017-04-14T13:58:00Z"/>
                              </w:rPr>
                            </w:rPrChange>
                          </w:rPr>
                          <w:pPrChange w:id="5553" w:author="Zhang, Lifen" w:date="2017-04-14T13:58:00Z">
                            <w:pPr>
                              <w:ind w:left="360" w:firstLine="360"/>
                            </w:pPr>
                          </w:pPrChange>
                        </w:pPr>
                        <w:ins w:id="5554" w:author="Sun, Horace (CH01)" w:date="2017-03-28T18:22:00Z">
                          <w:del w:id="5555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556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02D5B571" w14:textId="61950E52" w:rsidR="00B06D9E" w:rsidRPr="00561444" w:rsidDel="00B06D9E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557" w:author="Sun, Horace (CH01)" w:date="2017-03-28T18:23:00Z"/>
                            <w:del w:id="5558" w:author="Zhang, Lifen" w:date="2017-04-14T13:58:00Z"/>
                            <w:sz w:val="20"/>
                            <w:szCs w:val="20"/>
                            <w:rPrChange w:id="5559" w:author="Horace Sun" w:date="2017-03-29T14:19:00Z">
                              <w:rPr>
                                <w:ins w:id="5560" w:author="Sun, Horace (CH01)" w:date="2017-03-28T18:23:00Z"/>
                                <w:del w:id="5561" w:author="Zhang, Lifen" w:date="2017-04-14T13:58:00Z"/>
                              </w:rPr>
                            </w:rPrChange>
                          </w:rPr>
                          <w:pPrChange w:id="5562" w:author="Zhang, Lifen" w:date="2017-04-14T13:58:00Z">
                            <w:pPr/>
                          </w:pPrChange>
                        </w:pPr>
                        <w:ins w:id="5563" w:author="Sun, Horace (CH01)" w:date="2017-03-28T18:22:00Z">
                          <w:del w:id="5564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565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5B9E61CD" w14:textId="2E53495D" w:rsidR="00B06D9E" w:rsidRPr="00561444" w:rsidRDefault="00B06D9E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sz w:val="20"/>
                            <w:szCs w:val="20"/>
                            <w:rPrChange w:id="5566" w:author="Horace Sun" w:date="2017-03-29T14:19:00Z">
                              <w:rPr/>
                            </w:rPrChange>
                          </w:rPr>
                          <w:pPrChange w:id="5567" w:author="Zhang, Lifen" w:date="2017-04-14T13:58:00Z">
                            <w:pPr/>
                          </w:pPrChange>
                        </w:pPr>
                        <w:ins w:id="5568" w:author="Sun, Horace (CH01)" w:date="2017-03-28T18:22:00Z">
                          <w:del w:id="5569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570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</w:ins>
      <w:ins w:id="5571" w:author="Zhao, Helen" w:date="2017-04-13T15:47:00Z">
        <w:del w:id="5572" w:author="Zhang, Lifen" w:date="2017-04-14T13:58:00Z">
          <w:r w:rsidR="000B4C3A" w:rsidRPr="00762AA5" w:rsidDel="00B06D9E">
            <w:rPr>
              <w:b/>
              <w:i/>
              <w:noProof/>
              <w:color w:val="0070C0"/>
              <w:rPrChange w:id="5573" w:author="Zhao, Helen" w:date="2017-04-13T15:52:00Z">
                <w:rPr>
                  <w:noProof/>
                </w:rPr>
              </w:rPrChange>
            </w:rPr>
            <w:delText xml:space="preserve">  </w:delText>
          </w:r>
        </w:del>
      </w:ins>
      <w:moveFromRangeStart w:id="5574" w:author="Zhang, Lifen" w:date="2017-04-14T13:58:00Z" w:name="move479941626"/>
      <w:moveFrom w:id="5575" w:author="Zhang, Lifen" w:date="2017-04-14T13:58:00Z">
        <w:ins w:id="5576" w:author="Zhao, Helen" w:date="2017-04-13T15:47:00Z">
          <w:r w:rsidR="000B4C3A" w:rsidRPr="00762AA5" w:rsidDel="00B06D9E">
            <w:rPr>
              <w:b/>
              <w:i/>
              <w:noProof/>
              <w:color w:val="0070C0"/>
              <w:rPrChange w:id="5577" w:author="Zhao, Helen" w:date="2017-04-13T15:52:00Z">
                <w:rPr>
                  <w:noProof/>
                </w:rPr>
              </w:rPrChange>
            </w:rPr>
            <w:t xml:space="preserve">cd </w:t>
          </w:r>
          <w:r w:rsidR="000B4C3A" w:rsidRPr="00762AA5" w:rsidDel="00B06D9E">
            <w:rPr>
              <w:b/>
              <w:i/>
              <w:color w:val="0070C0"/>
              <w:rPrChange w:id="5578" w:author="Zhao, Helen" w:date="2017-04-13T15:52:00Z">
                <w:rPr/>
              </w:rPrChange>
            </w:rPr>
            <w:t>/usr/local/webserver/nginx</w:t>
          </w:r>
        </w:ins>
      </w:moveFrom>
    </w:p>
    <w:p w14:paraId="1E23941D" w14:textId="621F98D1" w:rsidR="000B4C3A" w:rsidRPr="00762AA5" w:rsidDel="00B06D9E" w:rsidRDefault="000B4C3A">
      <w:pPr>
        <w:pStyle w:val="ListParagraph"/>
        <w:rPr>
          <w:ins w:id="5579" w:author="Zhao, Helen" w:date="2017-04-13T15:48:00Z"/>
          <w:moveFrom w:id="5580" w:author="Zhang, Lifen" w:date="2017-04-14T13:58:00Z"/>
          <w:b/>
          <w:i/>
          <w:color w:val="0070C0"/>
          <w:rPrChange w:id="5581" w:author="Zhao, Helen" w:date="2017-04-13T15:52:00Z">
            <w:rPr>
              <w:ins w:id="5582" w:author="Zhao, Helen" w:date="2017-04-13T15:48:00Z"/>
              <w:moveFrom w:id="5583" w:author="Zhang, Lifen" w:date="2017-04-14T13:58:00Z"/>
            </w:rPr>
          </w:rPrChange>
        </w:rPr>
        <w:pPrChange w:id="5584" w:author="Zhao, Helen" w:date="2017-04-13T15:47:00Z">
          <w:pPr>
            <w:pStyle w:val="Heading2"/>
          </w:pPr>
        </w:pPrChange>
      </w:pPr>
      <w:moveFrom w:id="5585" w:author="Zhang, Lifen" w:date="2017-04-14T13:58:00Z">
        <w:ins w:id="5586" w:author="Zhao, Helen" w:date="2017-04-13T15:47:00Z">
          <w:r w:rsidRPr="00762AA5" w:rsidDel="00B06D9E">
            <w:rPr>
              <w:b/>
              <w:i/>
              <w:color w:val="0070C0"/>
              <w:rPrChange w:id="5587" w:author="Zhao, Helen" w:date="2017-04-13T15:52:00Z">
                <w:rPr/>
              </w:rPrChange>
            </w:rPr>
            <w:t xml:space="preserve">  sudo rm </w:t>
          </w:r>
        </w:ins>
        <w:ins w:id="5588" w:author="Zhao, Helen" w:date="2017-04-13T15:48:00Z">
          <w:r w:rsidRPr="00762AA5" w:rsidDel="00B06D9E">
            <w:rPr>
              <w:b/>
              <w:i/>
              <w:color w:val="0070C0"/>
              <w:rPrChange w:id="5589" w:author="Zhao, Helen" w:date="2017-04-13T15:52:00Z">
                <w:rPr/>
              </w:rPrChange>
            </w:rPr>
            <w:t>/usr/local/webserver/nginx/cert.crt</w:t>
          </w:r>
        </w:ins>
      </w:moveFrom>
    </w:p>
    <w:p w14:paraId="25E896F6" w14:textId="536990A7" w:rsidR="000B4C3A" w:rsidRPr="00762AA5" w:rsidDel="00B06D9E" w:rsidRDefault="000B4C3A">
      <w:pPr>
        <w:pStyle w:val="ListParagraph"/>
        <w:rPr>
          <w:ins w:id="5590" w:author="Zhao, Helen" w:date="2017-04-13T15:49:00Z"/>
          <w:moveFrom w:id="5591" w:author="Zhang, Lifen" w:date="2017-04-14T13:58:00Z"/>
          <w:b/>
          <w:i/>
          <w:color w:val="0070C0"/>
          <w:rPrChange w:id="5592" w:author="Zhao, Helen" w:date="2017-04-13T15:52:00Z">
            <w:rPr>
              <w:ins w:id="5593" w:author="Zhao, Helen" w:date="2017-04-13T15:49:00Z"/>
              <w:moveFrom w:id="5594" w:author="Zhang, Lifen" w:date="2017-04-14T13:58:00Z"/>
            </w:rPr>
          </w:rPrChange>
        </w:rPr>
        <w:pPrChange w:id="5595" w:author="Zhao, Helen" w:date="2017-04-13T15:47:00Z">
          <w:pPr>
            <w:pStyle w:val="Heading2"/>
          </w:pPr>
        </w:pPrChange>
      </w:pPr>
      <w:moveFrom w:id="5596" w:author="Zhang, Lifen" w:date="2017-04-14T13:58:00Z">
        <w:ins w:id="5597" w:author="Zhao, Helen" w:date="2017-04-13T15:48:00Z">
          <w:r w:rsidRPr="00762AA5" w:rsidDel="00B06D9E">
            <w:rPr>
              <w:b/>
              <w:i/>
              <w:color w:val="0070C0"/>
              <w:rPrChange w:id="5598" w:author="Zhao, Helen" w:date="2017-04-13T15:52:00Z">
                <w:rPr/>
              </w:rPrChange>
            </w:rPr>
            <w:t xml:space="preserve">  sudo rm /usr/local/webserver/nginx/cert.key</w:t>
          </w:r>
        </w:ins>
      </w:moveFrom>
    </w:p>
    <w:p w14:paraId="5CED446F" w14:textId="26ED422B" w:rsidR="000B4C3A" w:rsidRPr="00762AA5" w:rsidDel="00B06D9E" w:rsidRDefault="000B4C3A">
      <w:pPr>
        <w:pStyle w:val="ListParagraph"/>
        <w:rPr>
          <w:ins w:id="5599" w:author="Zhao, Helen" w:date="2017-04-13T15:51:00Z"/>
          <w:moveFrom w:id="5600" w:author="Zhang, Lifen" w:date="2017-04-14T13:58:00Z"/>
          <w:b/>
          <w:i/>
          <w:color w:val="0070C0"/>
          <w:rPrChange w:id="5601" w:author="Zhao, Helen" w:date="2017-04-13T15:52:00Z">
            <w:rPr>
              <w:ins w:id="5602" w:author="Zhao, Helen" w:date="2017-04-13T15:51:00Z"/>
              <w:moveFrom w:id="5603" w:author="Zhang, Lifen" w:date="2017-04-14T13:58:00Z"/>
            </w:rPr>
          </w:rPrChange>
        </w:rPr>
        <w:pPrChange w:id="5604" w:author="Zhao, Helen" w:date="2017-04-13T15:47:00Z">
          <w:pPr>
            <w:pStyle w:val="Heading2"/>
          </w:pPr>
        </w:pPrChange>
      </w:pPr>
      <w:moveFrom w:id="5605" w:author="Zhang, Lifen" w:date="2017-04-14T13:58:00Z">
        <w:ins w:id="5606" w:author="Zhao, Helen" w:date="2017-04-13T15:49:00Z">
          <w:r w:rsidRPr="00762AA5" w:rsidDel="00B06D9E">
            <w:rPr>
              <w:b/>
              <w:i/>
              <w:color w:val="0070C0"/>
              <w:rPrChange w:id="5607" w:author="Zhao, Helen" w:date="2017-04-13T15:52:00Z">
                <w:rPr/>
              </w:rPrChange>
            </w:rPr>
            <w:t xml:space="preserve">  sudo mv /home/deploy/cert.crt/cert.crt  /usr/local/</w:t>
          </w:r>
        </w:ins>
        <w:ins w:id="5608" w:author="Zhao, Helen" w:date="2017-04-13T15:51:00Z">
          <w:r w:rsidRPr="00762AA5" w:rsidDel="00B06D9E">
            <w:rPr>
              <w:b/>
              <w:i/>
              <w:color w:val="0070C0"/>
              <w:rPrChange w:id="5609" w:author="Zhao, Helen" w:date="2017-04-13T15:52:00Z">
                <w:rPr/>
              </w:rPrChange>
            </w:rPr>
            <w:t>webserver/nginx</w:t>
          </w:r>
        </w:ins>
      </w:moveFrom>
    </w:p>
    <w:p w14:paraId="6A36C726" w14:textId="42463F94" w:rsidR="000B4C3A" w:rsidRPr="00762AA5" w:rsidDel="00B06D9E" w:rsidRDefault="000B4C3A">
      <w:pPr>
        <w:pStyle w:val="ListParagraph"/>
        <w:rPr>
          <w:ins w:id="5610" w:author="Zhao, Helen" w:date="2017-04-13T15:48:00Z"/>
          <w:moveFrom w:id="5611" w:author="Zhang, Lifen" w:date="2017-04-14T13:58:00Z"/>
          <w:b/>
          <w:i/>
          <w:color w:val="0070C0"/>
          <w:rPrChange w:id="5612" w:author="Zhao, Helen" w:date="2017-04-13T15:52:00Z">
            <w:rPr>
              <w:ins w:id="5613" w:author="Zhao, Helen" w:date="2017-04-13T15:48:00Z"/>
              <w:moveFrom w:id="5614" w:author="Zhang, Lifen" w:date="2017-04-14T13:58:00Z"/>
            </w:rPr>
          </w:rPrChange>
        </w:rPr>
        <w:pPrChange w:id="5615" w:author="Zhao, Helen" w:date="2017-04-13T15:47:00Z">
          <w:pPr>
            <w:pStyle w:val="Heading2"/>
          </w:pPr>
        </w:pPrChange>
      </w:pPr>
      <w:moveFrom w:id="5616" w:author="Zhang, Lifen" w:date="2017-04-14T13:58:00Z">
        <w:ins w:id="5617" w:author="Zhao, Helen" w:date="2017-04-13T15:51:00Z">
          <w:r w:rsidRPr="00762AA5" w:rsidDel="00B06D9E">
            <w:rPr>
              <w:b/>
              <w:i/>
              <w:color w:val="0070C0"/>
              <w:rPrChange w:id="5618" w:author="Zhao, Helen" w:date="2017-04-13T15:52:00Z">
                <w:rPr/>
              </w:rPrChange>
            </w:rPr>
            <w:t>sudo mv /home/deploy/cert.crt/cert.key  /usr/local/webserver/nginx</w:t>
          </w:r>
        </w:ins>
      </w:moveFrom>
    </w:p>
    <w:moveFromRangeEnd w:id="5574"/>
    <w:p w14:paraId="3714C57F" w14:textId="6C261AEB" w:rsidR="000B4C3A" w:rsidRDefault="006048C1">
      <w:pPr>
        <w:pStyle w:val="ListParagraph"/>
        <w:rPr>
          <w:ins w:id="5619" w:author="Zhang, Lifen" w:date="2017-03-31T17:11:00Z"/>
          <w:noProof/>
        </w:rPr>
        <w:pPrChange w:id="5620" w:author="Zhao, Helen" w:date="2017-04-13T15:54:00Z">
          <w:pPr>
            <w:pStyle w:val="Heading2"/>
          </w:pPr>
        </w:pPrChange>
      </w:pPr>
      <w:ins w:id="5621" w:author="Zhang, Lifen" w:date="2017-03-31T16:59:00Z">
        <w:del w:id="5622" w:author="Zhao, Helen" w:date="2017-04-13T15:52:00Z">
          <w:r w:rsidDel="00762AA5">
            <w:rPr>
              <w:rFonts w:hint="eastAsia"/>
              <w:noProof/>
            </w:rPr>
            <w:delText>进入</w:delText>
          </w:r>
          <w:r w:rsidRPr="00A051D2" w:rsidDel="00762AA5">
            <w:delText>/usr/local/webserver/nginx</w:delText>
          </w:r>
        </w:del>
      </w:ins>
      <w:ins w:id="5623" w:author="Zhang, Lifen" w:date="2017-03-31T16:48:00Z">
        <w:del w:id="5624" w:author="Zhao, Helen" w:date="2017-04-13T14:23:00Z">
          <w:r w:rsidR="00A47E37" w:rsidDel="00D357EF">
            <w:rPr>
              <w:rFonts w:hint="eastAsia"/>
              <w:noProof/>
            </w:rPr>
            <w:delText>用</w:delText>
          </w:r>
        </w:del>
        <w:del w:id="5625" w:author="Zhao, Helen" w:date="2017-04-13T15:52:00Z">
          <w:r w:rsidR="00A47E37" w:rsidDel="00762AA5">
            <w:rPr>
              <w:noProof/>
            </w:rPr>
            <w:delText>cert.crt</w:delText>
          </w:r>
        </w:del>
      </w:ins>
      <w:ins w:id="5626" w:author="Zhang, Lifen" w:date="2017-03-31T16:49:00Z">
        <w:del w:id="5627" w:author="Zhao, Helen" w:date="2017-04-13T15:52:00Z">
          <w:r w:rsidR="00A47E37" w:rsidDel="00762AA5">
            <w:rPr>
              <w:rFonts w:hint="eastAsia"/>
              <w:noProof/>
            </w:rPr>
            <w:delText>和</w:delText>
          </w:r>
        </w:del>
      </w:ins>
      <w:ins w:id="5628" w:author="Zhang, Lifen" w:date="2017-03-31T16:48:00Z">
        <w:del w:id="5629" w:author="Zhao, Helen" w:date="2017-04-13T15:52:00Z">
          <w:r w:rsidR="00A47E37" w:rsidDel="00762AA5">
            <w:rPr>
              <w:noProof/>
            </w:rPr>
            <w:delText xml:space="preserve"> cert.key</w:delText>
          </w:r>
          <w:r w:rsidR="00A47E37" w:rsidDel="00762AA5">
            <w:rPr>
              <w:rFonts w:hint="eastAsia"/>
              <w:noProof/>
            </w:rPr>
            <w:delText>覆盖当前目录已经存在的</w:delText>
          </w:r>
        </w:del>
      </w:ins>
      <w:ins w:id="5630" w:author="Zhang, Lifen" w:date="2017-03-31T16:49:00Z">
        <w:del w:id="5631" w:author="Zhao, Helen" w:date="2017-04-13T15:52:00Z">
          <w:r w:rsidR="00A47E37" w:rsidDel="00762AA5">
            <w:rPr>
              <w:rFonts w:hint="eastAsia"/>
              <w:noProof/>
            </w:rPr>
            <w:delText>证书</w:delText>
          </w:r>
        </w:del>
      </w:ins>
      <w:ins w:id="5632" w:author="Zhang, Lifen" w:date="2017-03-31T16:48:00Z">
        <w:del w:id="5633" w:author="Zhao, Helen" w:date="2017-04-13T15:52:00Z">
          <w:r w:rsidR="00A47E37" w:rsidDel="00762AA5">
            <w:rPr>
              <w:rFonts w:hint="eastAsia"/>
              <w:noProof/>
            </w:rPr>
            <w:delText>文件。</w:delText>
          </w:r>
        </w:del>
      </w:ins>
    </w:p>
    <w:p w14:paraId="71684F5A" w14:textId="0E82B415" w:rsidR="002C309F" w:rsidRDefault="002C309F">
      <w:pPr>
        <w:pStyle w:val="ListParagraph"/>
        <w:numPr>
          <w:ilvl w:val="0"/>
          <w:numId w:val="28"/>
        </w:numPr>
        <w:rPr>
          <w:ins w:id="5634" w:author="Zhang, Lifen" w:date="2017-03-31T16:52:00Z"/>
          <w:noProof/>
        </w:rPr>
        <w:pPrChange w:id="5635" w:author="Zhang, Lifen" w:date="2017-03-31T16:49:00Z">
          <w:pPr>
            <w:pStyle w:val="Heading2"/>
          </w:pPr>
        </w:pPrChange>
      </w:pPr>
      <w:ins w:id="5636" w:author="Zhang, Lifen" w:date="2017-03-31T17:11:00Z">
        <w:r>
          <w:rPr>
            <w:rFonts w:hint="eastAsia"/>
            <w:noProof/>
          </w:rPr>
          <w:t>覆盖完</w:t>
        </w:r>
      </w:ins>
      <w:ins w:id="5637" w:author="Zhao, Helen" w:date="2017-04-13T15:53:00Z">
        <w:r w:rsidR="00762AA5" w:rsidRPr="00FD7E3E">
          <w:rPr>
            <w:rFonts w:hint="eastAsia"/>
            <w:rPrChange w:id="5638" w:author="Zhang, Lifen" w:date="2017-04-14T13:39:00Z">
              <w:rPr>
                <w:rFonts w:hint="eastAsia"/>
                <w:noProof/>
              </w:rPr>
            </w:rPrChange>
          </w:rPr>
          <w:t>在命令行使用</w:t>
        </w:r>
        <w:r w:rsidR="00762AA5" w:rsidRPr="00762AA5">
          <w:rPr>
            <w:b/>
            <w:i/>
            <w:color w:val="0070C0"/>
            <w:rPrChange w:id="5639" w:author="Zhao, Helen" w:date="2017-04-13T15:53:00Z">
              <w:rPr>
                <w:noProof/>
              </w:rPr>
            </w:rPrChange>
          </w:rPr>
          <w:t>sudo reboot</w:t>
        </w:r>
      </w:ins>
      <w:ins w:id="5640" w:author="Zhang, Lifen" w:date="2017-03-31T17:11:00Z">
        <w:del w:id="5641" w:author="Zhao, Helen" w:date="2017-04-13T15:53:00Z">
          <w:r w:rsidDel="00762AA5">
            <w:rPr>
              <w:rFonts w:hint="eastAsia"/>
              <w:noProof/>
            </w:rPr>
            <w:delText>后</w:delText>
          </w:r>
        </w:del>
        <w:r>
          <w:rPr>
            <w:rFonts w:hint="eastAsia"/>
            <w:noProof/>
          </w:rPr>
          <w:t>重启此虚拟机</w:t>
        </w:r>
      </w:ins>
    </w:p>
    <w:p w14:paraId="21B3541F" w14:textId="75FECF33" w:rsidR="007C5132" w:rsidRDefault="007C5132">
      <w:pPr>
        <w:rPr>
          <w:ins w:id="5642" w:author="Zhang, Lifen" w:date="2017-03-31T16:52:00Z"/>
          <w:noProof/>
        </w:rPr>
        <w:pPrChange w:id="5643" w:author="Zhang, Lifen" w:date="2017-03-31T16:52:00Z">
          <w:pPr>
            <w:pStyle w:val="Heading2"/>
          </w:pPr>
        </w:pPrChange>
      </w:pPr>
      <w:ins w:id="5644" w:author="Zhang, Lifen" w:date="2017-03-31T16:52:00Z">
        <w:r>
          <w:rPr>
            <w:rFonts w:hint="eastAsia"/>
            <w:noProof/>
          </w:rPr>
          <w:t>安装</w:t>
        </w:r>
        <w:r>
          <w:rPr>
            <w:rFonts w:hint="eastAsia"/>
            <w:noProof/>
          </w:rPr>
          <w:t>DAQ</w:t>
        </w:r>
        <w:r>
          <w:rPr>
            <w:rFonts w:hint="eastAsia"/>
            <w:noProof/>
          </w:rPr>
          <w:t>证书</w:t>
        </w:r>
      </w:ins>
    </w:p>
    <w:p w14:paraId="2B56E725" w14:textId="53ADB893" w:rsidR="007C5132" w:rsidRDefault="007C5132">
      <w:pPr>
        <w:pStyle w:val="ListParagraph"/>
        <w:numPr>
          <w:ilvl w:val="0"/>
          <w:numId w:val="29"/>
        </w:numPr>
        <w:rPr>
          <w:ins w:id="5645" w:author="Zhang, Lifen" w:date="2017-03-31T16:54:00Z"/>
          <w:noProof/>
        </w:rPr>
        <w:pPrChange w:id="5646" w:author="Zhang, Lifen" w:date="2017-03-31T16:54:00Z">
          <w:pPr>
            <w:pStyle w:val="Heading2"/>
          </w:pPr>
        </w:pPrChange>
      </w:pPr>
      <w:ins w:id="5647" w:author="Zhang, Lifen" w:date="2017-03-31T16:53:00Z">
        <w:r>
          <w:rPr>
            <w:rFonts w:hint="eastAsia"/>
            <w:noProof/>
          </w:rPr>
          <w:t>远程连接</w:t>
        </w:r>
      </w:ins>
      <w:ins w:id="5648" w:author="Zhang, Lifen" w:date="2017-03-31T16:54:00Z">
        <w:r>
          <w:rPr>
            <w:rFonts w:hint="eastAsia"/>
            <w:noProof/>
          </w:rPr>
          <w:t>DAQ</w:t>
        </w:r>
      </w:ins>
      <w:ins w:id="5649" w:author="Zhang, Lifen" w:date="2017-03-31T17:01:00Z">
        <w:r w:rsidR="00BE722F">
          <w:rPr>
            <w:rFonts w:hint="eastAsia"/>
            <w:noProof/>
          </w:rPr>
          <w:t>服务器</w:t>
        </w:r>
      </w:ins>
      <w:ins w:id="5650" w:author="Zhang, Lifen" w:date="2017-03-31T16:54:00Z">
        <w:r>
          <w:rPr>
            <w:rFonts w:hint="eastAsia"/>
            <w:noProof/>
          </w:rPr>
          <w:t>，使用管理员账号和密码登录。若您不知道管理员账号和密码，请联系管理员。</w:t>
        </w:r>
      </w:ins>
    </w:p>
    <w:p w14:paraId="0CEDEB76" w14:textId="16CF66E1" w:rsidR="007C5132" w:rsidRDefault="00306523">
      <w:pPr>
        <w:pStyle w:val="ListParagraph"/>
        <w:numPr>
          <w:ilvl w:val="0"/>
          <w:numId w:val="29"/>
        </w:numPr>
        <w:rPr>
          <w:ins w:id="5651" w:author="Zhang, Lifen" w:date="2017-03-31T17:11:00Z"/>
          <w:noProof/>
        </w:rPr>
        <w:pPrChange w:id="5652" w:author="Zhang, Lifen" w:date="2017-03-31T16:54:00Z">
          <w:pPr>
            <w:pStyle w:val="Heading2"/>
          </w:pPr>
        </w:pPrChange>
      </w:pPr>
      <w:ins w:id="5653" w:author="Zhang, Lifen" w:date="2017-03-31T16:55:00Z">
        <w:r>
          <w:rPr>
            <w:rFonts w:hint="eastAsia"/>
            <w:noProof/>
          </w:rPr>
          <w:t>进入</w:t>
        </w:r>
        <w:r>
          <w:rPr>
            <w:rFonts w:hint="eastAsia"/>
            <w:noProof/>
          </w:rPr>
          <w:t>../</w:t>
        </w:r>
      </w:ins>
      <w:ins w:id="5654" w:author="Zhang, Lifen" w:date="2017-03-31T17:09:00Z">
        <w:r w:rsidR="00EC03CC">
          <w:rPr>
            <w:noProof/>
          </w:rPr>
          <w:t>BPS-R200-DAQ</w:t>
        </w:r>
      </w:ins>
      <w:ins w:id="5655" w:author="Zhang, Lifen" w:date="2017-03-31T16:55:00Z">
        <w:r w:rsidRPr="00016F03">
          <w:rPr>
            <w:strike/>
            <w:noProof/>
            <w:rPrChange w:id="5656" w:author="Zhao, Helen" w:date="2017-04-13T15:56:00Z">
              <w:rPr>
                <w:noProof/>
              </w:rPr>
            </w:rPrChange>
          </w:rPr>
          <w:t>/daq.conf</w:t>
        </w:r>
        <w:r>
          <w:rPr>
            <w:noProof/>
          </w:rPr>
          <w:t>,</w:t>
        </w:r>
        <w:r>
          <w:rPr>
            <w:rFonts w:hint="eastAsia"/>
            <w:noProof/>
          </w:rPr>
          <w:t>使用</w:t>
        </w:r>
        <w:r w:rsidR="00705674">
          <w:t>bpsclient.ks</w:t>
        </w:r>
      </w:ins>
      <w:ins w:id="5657" w:author="Zhang, Lifen" w:date="2017-03-31T16:56:00Z">
        <w:r w:rsidR="00705674">
          <w:rPr>
            <w:rFonts w:hint="eastAsia"/>
          </w:rPr>
          <w:t>和</w:t>
        </w:r>
      </w:ins>
      <w:ins w:id="5658" w:author="Zhang, Lifen" w:date="2017-03-31T16:55:00Z">
        <w:r w:rsidR="00705674">
          <w:t xml:space="preserve"> bpsclient.ts</w:t>
        </w:r>
        <w:r>
          <w:rPr>
            <w:rFonts w:hint="eastAsia"/>
          </w:rPr>
          <w:t>覆盖</w:t>
        </w:r>
      </w:ins>
      <w:ins w:id="5659" w:author="Zhang, Lifen" w:date="2017-03-31T16:56:00Z">
        <w:r w:rsidR="001618FA">
          <w:rPr>
            <w:rFonts w:hint="eastAsia"/>
          </w:rPr>
          <w:t>已存在的文件</w:t>
        </w:r>
      </w:ins>
    </w:p>
    <w:p w14:paraId="342E2EDE" w14:textId="7BADB424" w:rsidR="002C309F" w:rsidRDefault="002C309F">
      <w:pPr>
        <w:pStyle w:val="ListParagraph"/>
        <w:numPr>
          <w:ilvl w:val="0"/>
          <w:numId w:val="29"/>
        </w:numPr>
        <w:rPr>
          <w:ins w:id="5660" w:author="Zhang, Lifen" w:date="2017-03-31T16:56:00Z"/>
          <w:noProof/>
        </w:rPr>
        <w:pPrChange w:id="5661" w:author="Zhang, Lifen" w:date="2017-03-31T16:54:00Z">
          <w:pPr>
            <w:pStyle w:val="Heading2"/>
          </w:pPr>
        </w:pPrChange>
      </w:pPr>
      <w:ins w:id="5662" w:author="Zhang, Lifen" w:date="2017-03-31T17:11:00Z">
        <w:r>
          <w:rPr>
            <w:rFonts w:hint="eastAsia"/>
          </w:rPr>
          <w:t>覆盖完后重新</w:t>
        </w:r>
      </w:ins>
      <w:ins w:id="5663" w:author="Zhang, Lifen" w:date="2017-03-31T17:12:00Z">
        <w:r>
          <w:rPr>
            <w:rFonts w:hint="eastAsia"/>
          </w:rPr>
          <w:t>双击</w:t>
        </w:r>
        <w:r>
          <w:rPr>
            <w:rFonts w:hint="eastAsia"/>
            <w:noProof/>
          </w:rPr>
          <w:t>../</w:t>
        </w:r>
        <w:r>
          <w:rPr>
            <w:noProof/>
          </w:rPr>
          <w:t>BPS-R200-DAQ/bin/Daq.bat</w:t>
        </w:r>
      </w:ins>
    </w:p>
    <w:p w14:paraId="5E3C3BCF" w14:textId="64EFC2F7" w:rsidR="001618FA" w:rsidDel="00F05DA3" w:rsidRDefault="001618FA">
      <w:pPr>
        <w:rPr>
          <w:ins w:id="5664" w:author="Zhang, Lifen" w:date="2017-03-31T16:56:00Z"/>
          <w:del w:id="5665" w:author="Zhao, Helen" w:date="2017-04-13T18:15:00Z"/>
        </w:rPr>
        <w:pPrChange w:id="5666" w:author="Zhang, Lifen" w:date="2017-03-31T16:56:00Z">
          <w:pPr>
            <w:pStyle w:val="Heading2"/>
          </w:pPr>
        </w:pPrChange>
      </w:pPr>
      <w:ins w:id="5667" w:author="Zhang, Lifen" w:date="2017-03-31T16:56:00Z">
        <w:r>
          <w:rPr>
            <w:rFonts w:hint="eastAsia"/>
            <w:noProof/>
          </w:rPr>
          <w:t>安装</w:t>
        </w:r>
        <w:r w:rsidRPr="00A051D2">
          <w:t>Platform</w:t>
        </w:r>
        <w:r>
          <w:rPr>
            <w:rFonts w:hint="eastAsia"/>
          </w:rPr>
          <w:t>证书</w:t>
        </w:r>
      </w:ins>
    </w:p>
    <w:p w14:paraId="7ADD2C91" w14:textId="2E314126" w:rsidR="008D7DDA" w:rsidRPr="00F05DA3" w:rsidRDefault="00DC6C9A">
      <w:pPr>
        <w:rPr>
          <w:ins w:id="5668" w:author="Zhang, Lifen" w:date="2017-03-31T16:57:00Z"/>
          <w:noProof/>
        </w:rPr>
        <w:pPrChange w:id="5669" w:author="Zhao, Helen" w:date="2017-04-13T18:15:00Z">
          <w:pPr>
            <w:pStyle w:val="ListParagraph"/>
            <w:numPr>
              <w:numId w:val="30"/>
            </w:numPr>
            <w:ind w:hanging="360"/>
          </w:pPr>
        </w:pPrChange>
      </w:pPr>
      <w:ins w:id="5670" w:author="Zhang, Lifen" w:date="2017-03-31T16:57:00Z">
        <w:del w:id="5671" w:author="Zhao, Helen" w:date="2017-04-13T18:14:00Z">
          <w:r w:rsidDel="00F05DA3">
            <w:rPr>
              <w:rFonts w:hint="eastAsia"/>
              <w:noProof/>
            </w:rPr>
            <w:delText>1.</w:delText>
          </w:r>
          <w:r w:rsidRPr="00DC6C9A" w:rsidDel="00F05DA3">
            <w:rPr>
              <w:rFonts w:hint="eastAsia"/>
              <w:noProof/>
            </w:rPr>
            <w:delText xml:space="preserve"> </w:delText>
          </w:r>
        </w:del>
        <w:del w:id="5672" w:author="Zhao, Helen" w:date="2017-04-13T18:15:00Z">
          <w:r w:rsidDel="00F05DA3">
            <w:rPr>
              <w:rFonts w:hint="eastAsia"/>
              <w:noProof/>
            </w:rPr>
            <w:delText>使用</w:delText>
          </w:r>
          <w:r w:rsidDel="00F05DA3">
            <w:rPr>
              <w:rFonts w:hint="eastAsia"/>
              <w:noProof/>
            </w:rPr>
            <w:delText>winSCP</w:delText>
          </w:r>
          <w:r w:rsidDel="00F05DA3">
            <w:rPr>
              <w:rFonts w:hint="eastAsia"/>
              <w:noProof/>
            </w:rPr>
            <w:delText>工具连接到</w:delText>
          </w:r>
          <w:r w:rsidRPr="00A051D2" w:rsidDel="00F05DA3">
            <w:rPr>
              <w:noProof/>
            </w:rPr>
            <w:delText>172.16.</w:delText>
          </w:r>
          <w:r w:rsidDel="00F05DA3">
            <w:rPr>
              <w:noProof/>
            </w:rPr>
            <w:delText>1</w:delText>
          </w:r>
          <w:r w:rsidRPr="00A051D2" w:rsidDel="00F05DA3">
            <w:rPr>
              <w:noProof/>
            </w:rPr>
            <w:delText>.1</w:delText>
          </w:r>
          <w:r w:rsidDel="00F05DA3">
            <w:rPr>
              <w:noProof/>
            </w:rPr>
            <w:delText>,</w:delText>
          </w:r>
          <w:r w:rsidDel="00F05DA3">
            <w:rPr>
              <w:rFonts w:hint="eastAsia"/>
              <w:noProof/>
            </w:rPr>
            <w:delText>若您本机没有</w:delText>
          </w:r>
          <w:r w:rsidDel="00F05DA3">
            <w:rPr>
              <w:rFonts w:hint="eastAsia"/>
              <w:noProof/>
            </w:rPr>
            <w:delText>WinSCP,</w:delText>
          </w:r>
          <w:r w:rsidDel="00F05DA3">
            <w:rPr>
              <w:rFonts w:hint="eastAsia"/>
              <w:noProof/>
            </w:rPr>
            <w:delText>请到</w:delText>
          </w:r>
          <w:r w:rsidDel="00F05DA3">
            <w:rPr>
              <w:rFonts w:hint="eastAsia"/>
              <w:noProof/>
            </w:rPr>
            <w:delText>(</w:delText>
          </w:r>
          <w:r w:rsidRPr="00D40A3E" w:rsidDel="00F05DA3">
            <w:rPr>
              <w:noProof/>
            </w:rPr>
            <w:fldChar w:fldCharType="begin"/>
          </w:r>
          <w:r w:rsidDel="00F05DA3">
            <w:rPr>
              <w:noProof/>
            </w:rPr>
            <w:delInstrText xml:space="preserve"> HYPERLINK "http://winscp.net/" </w:delInstrText>
          </w:r>
          <w:r w:rsidRPr="00D40A3E" w:rsidDel="00F05DA3">
            <w:rPr>
              <w:noProof/>
            </w:rPr>
            <w:fldChar w:fldCharType="separate"/>
          </w:r>
          <w:r w:rsidRPr="00D40A3E" w:rsidDel="00F05DA3">
            <w:rPr>
              <w:noProof/>
            </w:rPr>
            <w:delText>http://winscp.net/</w:delText>
          </w:r>
          <w:r w:rsidRPr="00D40A3E" w:rsidDel="00F05DA3">
            <w:rPr>
              <w:noProof/>
            </w:rPr>
            <w:fldChar w:fldCharType="end"/>
          </w:r>
          <w:r w:rsidRPr="00D40A3E" w:rsidDel="00F05DA3">
            <w:rPr>
              <w:rFonts w:hint="eastAsia"/>
              <w:noProof/>
            </w:rPr>
            <w:delText>)</w:delText>
          </w:r>
          <w:r w:rsidRPr="00D40A3E" w:rsidDel="00F05DA3">
            <w:rPr>
              <w:rFonts w:hint="eastAsia"/>
              <w:noProof/>
            </w:rPr>
            <w:delText>下载并按照步骤</w:delText>
          </w:r>
          <w:r w:rsidDel="00F05DA3">
            <w:rPr>
              <w:rFonts w:hint="eastAsia"/>
              <w:noProof/>
            </w:rPr>
            <w:delText>安装。启动</w:delText>
          </w:r>
          <w:r w:rsidDel="00F05DA3">
            <w:rPr>
              <w:rFonts w:hint="eastAsia"/>
              <w:noProof/>
            </w:rPr>
            <w:delText>winSCP</w:delText>
          </w:r>
          <w:r w:rsidDel="00F05DA3">
            <w:rPr>
              <w:rFonts w:hint="eastAsia"/>
              <w:noProof/>
            </w:rPr>
            <w:delText>，在</w:delText>
          </w:r>
          <w:r w:rsidDel="00F05DA3">
            <w:rPr>
              <w:rFonts w:hint="eastAsia"/>
              <w:noProof/>
            </w:rPr>
            <w:delText>Host</w:delText>
          </w:r>
          <w:r w:rsidDel="00F05DA3">
            <w:rPr>
              <w:noProof/>
            </w:rPr>
            <w:delText xml:space="preserve"> </w:delText>
          </w:r>
          <w:r w:rsidDel="00F05DA3">
            <w:rPr>
              <w:rFonts w:hint="eastAsia"/>
              <w:noProof/>
            </w:rPr>
            <w:delText>name</w:delText>
          </w:r>
          <w:r w:rsidDel="00F05DA3">
            <w:rPr>
              <w:rFonts w:hint="eastAsia"/>
              <w:noProof/>
            </w:rPr>
            <w:delText>列输入</w:delText>
          </w:r>
          <w:r w:rsidDel="00F05DA3">
            <w:rPr>
              <w:rFonts w:hint="eastAsia"/>
              <w:noProof/>
            </w:rPr>
            <w:delText>172.16.1.1,</w:delText>
          </w:r>
          <w:r w:rsidDel="00F05DA3">
            <w:rPr>
              <w:rFonts w:hint="eastAsia"/>
              <w:noProof/>
            </w:rPr>
            <w:delText>在</w:delText>
          </w:r>
          <w:r w:rsidDel="00F05DA3">
            <w:rPr>
              <w:rFonts w:hint="eastAsia"/>
              <w:noProof/>
            </w:rPr>
            <w:delText>User</w:delText>
          </w:r>
          <w:r w:rsidDel="00F05DA3">
            <w:rPr>
              <w:noProof/>
            </w:rPr>
            <w:delText xml:space="preserve"> </w:delText>
          </w:r>
          <w:r w:rsidDel="00F05DA3">
            <w:rPr>
              <w:rFonts w:hint="eastAsia"/>
              <w:noProof/>
            </w:rPr>
            <w:delText>name</w:delText>
          </w:r>
          <w:r w:rsidDel="00F05DA3">
            <w:rPr>
              <w:rFonts w:hint="eastAsia"/>
              <w:noProof/>
            </w:rPr>
            <w:delText>和</w:delText>
          </w:r>
          <w:r w:rsidDel="00F05DA3">
            <w:rPr>
              <w:rFonts w:hint="eastAsia"/>
              <w:noProof/>
            </w:rPr>
            <w:delText>Password</w:delText>
          </w:r>
          <w:r w:rsidDel="00F05DA3">
            <w:rPr>
              <w:rFonts w:hint="eastAsia"/>
              <w:noProof/>
            </w:rPr>
            <w:delText>列分别输入用户名和密码，并点击</w:delText>
          </w:r>
          <w:r w:rsidDel="00F05DA3">
            <w:rPr>
              <w:rFonts w:hint="eastAsia"/>
              <w:noProof/>
            </w:rPr>
            <w:delText>Login</w:delText>
          </w:r>
          <w:r w:rsidDel="00F05DA3">
            <w:rPr>
              <w:rFonts w:hint="eastAsia"/>
              <w:noProof/>
            </w:rPr>
            <w:delText>登录。若您不知道用户名和密码，请咨询您的管理员。</w:delText>
          </w:r>
        </w:del>
      </w:ins>
    </w:p>
    <w:p w14:paraId="487E36F7" w14:textId="689C93D1" w:rsidR="00F05DA3" w:rsidRPr="00C43B58" w:rsidRDefault="00F05DA3">
      <w:pPr>
        <w:pStyle w:val="ListParagraph"/>
        <w:numPr>
          <w:ilvl w:val="0"/>
          <w:numId w:val="30"/>
        </w:numPr>
        <w:rPr>
          <w:ins w:id="5673" w:author="Zhao, Helen" w:date="2017-04-13T18:18:00Z"/>
          <w:rPrChange w:id="5674" w:author="Zhao, Helen" w:date="2017-04-13T18:18:00Z">
            <w:rPr>
              <w:ins w:id="5675" w:author="Zhao, Helen" w:date="2017-04-13T18:18:00Z"/>
              <w:b/>
              <w:color w:val="FF0000"/>
            </w:rPr>
          </w:rPrChange>
        </w:rPr>
        <w:pPrChange w:id="5676" w:author="Sun, Horace (CH01)" w:date="2017-03-29T16:15:00Z">
          <w:pPr>
            <w:pStyle w:val="Heading2"/>
          </w:pPr>
        </w:pPrChange>
      </w:pPr>
      <w:ins w:id="5677" w:author="Zhao, Helen" w:date="2017-04-13T18:15:00Z">
        <w:r>
          <w:rPr>
            <w:rFonts w:hint="eastAsia"/>
            <w:noProof/>
          </w:rPr>
          <w:t>使用</w:t>
        </w:r>
        <w:r>
          <w:rPr>
            <w:rFonts w:hint="eastAsia"/>
            <w:noProof/>
          </w:rPr>
          <w:t>winSCP</w:t>
        </w:r>
        <w:r>
          <w:rPr>
            <w:rFonts w:hint="eastAsia"/>
            <w:noProof/>
          </w:rPr>
          <w:t>工具连接到</w:t>
        </w:r>
        <w:r w:rsidRPr="00A051D2">
          <w:rPr>
            <w:noProof/>
          </w:rPr>
          <w:t>172.16.</w:t>
        </w:r>
        <w:r>
          <w:rPr>
            <w:noProof/>
          </w:rPr>
          <w:t>1</w:t>
        </w:r>
        <w:r w:rsidRPr="00A051D2">
          <w:rPr>
            <w:noProof/>
          </w:rPr>
          <w:t>.1</w:t>
        </w:r>
        <w:r>
          <w:rPr>
            <w:noProof/>
          </w:rPr>
          <w:t>,</w:t>
        </w:r>
        <w:r>
          <w:rPr>
            <w:rFonts w:hint="eastAsia"/>
            <w:noProof/>
          </w:rPr>
          <w:t>若您本机没有</w:t>
        </w:r>
        <w:r>
          <w:rPr>
            <w:rFonts w:hint="eastAsia"/>
            <w:noProof/>
          </w:rPr>
          <w:t>WinSCP,</w:t>
        </w:r>
        <w:r>
          <w:rPr>
            <w:rFonts w:hint="eastAsia"/>
            <w:noProof/>
          </w:rPr>
          <w:t>请到</w:t>
        </w:r>
        <w:r>
          <w:rPr>
            <w:rFonts w:hint="eastAsia"/>
            <w:noProof/>
          </w:rPr>
          <w:t>(</w:t>
        </w:r>
        <w:r w:rsidRPr="00D40A3E">
          <w:rPr>
            <w:noProof/>
          </w:rPr>
          <w:fldChar w:fldCharType="begin"/>
        </w:r>
        <w:r>
          <w:rPr>
            <w:noProof/>
          </w:rPr>
          <w:instrText xml:space="preserve"> HYPERLINK "http://winscp.net/" </w:instrText>
        </w:r>
        <w:r w:rsidRPr="00D40A3E">
          <w:rPr>
            <w:noProof/>
          </w:rPr>
          <w:fldChar w:fldCharType="separate"/>
        </w:r>
        <w:r w:rsidRPr="00D40A3E">
          <w:rPr>
            <w:noProof/>
          </w:rPr>
          <w:t>http://winscp.net/</w:t>
        </w:r>
        <w:r w:rsidRPr="00D40A3E">
          <w:rPr>
            <w:noProof/>
          </w:rPr>
          <w:fldChar w:fldCharType="end"/>
        </w:r>
        <w:r w:rsidRPr="00D40A3E">
          <w:rPr>
            <w:rFonts w:hint="eastAsia"/>
            <w:noProof/>
          </w:rPr>
          <w:t>)</w:t>
        </w:r>
        <w:r w:rsidRPr="00D40A3E">
          <w:rPr>
            <w:rFonts w:hint="eastAsia"/>
            <w:noProof/>
          </w:rPr>
          <w:t>下载并按照步骤</w:t>
        </w:r>
        <w:r>
          <w:rPr>
            <w:rFonts w:hint="eastAsia"/>
            <w:noProof/>
          </w:rPr>
          <w:t>安装。启动</w:t>
        </w:r>
        <w:r>
          <w:rPr>
            <w:rFonts w:hint="eastAsia"/>
            <w:noProof/>
          </w:rPr>
          <w:t>winSCP</w:t>
        </w:r>
        <w:r>
          <w:rPr>
            <w:rFonts w:hint="eastAsia"/>
            <w:noProof/>
          </w:rPr>
          <w:t>，在</w:t>
        </w:r>
        <w:r>
          <w:rPr>
            <w:rFonts w:hint="eastAsia"/>
            <w:noProof/>
          </w:rPr>
          <w:t>Host</w:t>
        </w:r>
        <w:r>
          <w:rPr>
            <w:noProof/>
          </w:rPr>
          <w:t xml:space="preserve"> </w:t>
        </w:r>
        <w:r>
          <w:rPr>
            <w:rFonts w:hint="eastAsia"/>
            <w:noProof/>
          </w:rPr>
          <w:t>name</w:t>
        </w:r>
        <w:r>
          <w:rPr>
            <w:rFonts w:hint="eastAsia"/>
            <w:noProof/>
          </w:rPr>
          <w:t>列输入</w:t>
        </w:r>
        <w:r>
          <w:rPr>
            <w:rFonts w:hint="eastAsia"/>
            <w:noProof/>
          </w:rPr>
          <w:t>172.16.1.1,</w:t>
        </w:r>
        <w:r>
          <w:rPr>
            <w:rFonts w:hint="eastAsia"/>
            <w:noProof/>
          </w:rPr>
          <w:t>在</w:t>
        </w:r>
        <w:r>
          <w:rPr>
            <w:rFonts w:hint="eastAsia"/>
            <w:noProof/>
          </w:rPr>
          <w:t>User</w:t>
        </w:r>
        <w:r>
          <w:rPr>
            <w:noProof/>
          </w:rPr>
          <w:t xml:space="preserve"> </w:t>
        </w:r>
        <w:r>
          <w:rPr>
            <w:rFonts w:hint="eastAsia"/>
            <w:noProof/>
          </w:rPr>
          <w:t>name</w:t>
        </w:r>
        <w:r>
          <w:rPr>
            <w:rFonts w:hint="eastAsia"/>
            <w:noProof/>
          </w:rPr>
          <w:t>和</w:t>
        </w:r>
        <w:r>
          <w:rPr>
            <w:rFonts w:hint="eastAsia"/>
            <w:noProof/>
          </w:rPr>
          <w:t>Password</w:t>
        </w:r>
        <w:r>
          <w:rPr>
            <w:rFonts w:hint="eastAsia"/>
            <w:noProof/>
          </w:rPr>
          <w:t>列分别输入用户名和密码，并点击</w:t>
        </w:r>
        <w:r>
          <w:rPr>
            <w:rFonts w:hint="eastAsia"/>
            <w:noProof/>
          </w:rPr>
          <w:t>Login</w:t>
        </w:r>
        <w:r>
          <w:rPr>
            <w:rFonts w:hint="eastAsia"/>
            <w:noProof/>
          </w:rPr>
          <w:t>登录。若您不知道用户名和密码，请咨询您的管理员。</w:t>
        </w:r>
        <w:r w:rsidRPr="00FD7E3E">
          <w:rPr>
            <w:rPrChange w:id="5678" w:author="Zhang, Lifen" w:date="2017-04-14T13:39:00Z">
              <w:rPr>
                <w:b/>
                <w:noProof/>
                <w:color w:val="FF0000"/>
              </w:rPr>
            </w:rPrChange>
          </w:rPr>
          <w:t>(</w:t>
        </w:r>
        <w:r w:rsidRPr="00FD7E3E">
          <w:rPr>
            <w:rFonts w:hint="eastAsia"/>
            <w:rPrChange w:id="5679" w:author="Zhang, Lifen" w:date="2017-04-14T13:39:00Z">
              <w:rPr>
                <w:rFonts w:hint="eastAsia"/>
                <w:b/>
                <w:noProof/>
                <w:color w:val="FF0000"/>
              </w:rPr>
            </w:rPrChange>
          </w:rPr>
          <w:t>此步骤可参考安装</w:t>
        </w:r>
        <w:r w:rsidRPr="00FD7E3E">
          <w:rPr>
            <w:rPrChange w:id="5680" w:author="Zhang, Lifen" w:date="2017-04-14T13:39:00Z">
              <w:rPr>
                <w:b/>
                <w:noProof/>
                <w:color w:val="FF0000"/>
              </w:rPr>
            </w:rPrChange>
          </w:rPr>
          <w:t>NginX</w:t>
        </w:r>
        <w:r w:rsidRPr="00FD7E3E">
          <w:rPr>
            <w:rFonts w:hint="eastAsia"/>
            <w:rPrChange w:id="5681" w:author="Zhang, Lifen" w:date="2017-04-14T13:39:00Z">
              <w:rPr>
                <w:rFonts w:hint="eastAsia"/>
                <w:b/>
                <w:noProof/>
                <w:color w:val="FF0000"/>
              </w:rPr>
            </w:rPrChange>
          </w:rPr>
          <w:t>证书步骤，将</w:t>
        </w:r>
        <w:r w:rsidRPr="00FD7E3E">
          <w:rPr>
            <w:rPrChange w:id="5682" w:author="Zhang, Lifen" w:date="2017-04-14T13:39:00Z">
              <w:rPr>
                <w:b/>
                <w:color w:val="FF0000"/>
              </w:rPr>
            </w:rPrChange>
          </w:rPr>
          <w:t>bpsserver.ks</w:t>
        </w:r>
        <w:r w:rsidRPr="00FD7E3E">
          <w:rPr>
            <w:rFonts w:hint="eastAsia"/>
            <w:rPrChange w:id="5683" w:author="Zhang, Lifen" w:date="2017-04-14T13:39:00Z">
              <w:rPr>
                <w:rFonts w:hint="eastAsia"/>
                <w:b/>
                <w:color w:val="FF0000"/>
              </w:rPr>
            </w:rPrChange>
          </w:rPr>
          <w:t>和</w:t>
        </w:r>
        <w:r w:rsidRPr="00FD7E3E">
          <w:rPr>
            <w:rPrChange w:id="5684" w:author="Zhang, Lifen" w:date="2017-04-14T13:39:00Z">
              <w:rPr>
                <w:b/>
                <w:color w:val="FF0000"/>
              </w:rPr>
            </w:rPrChange>
          </w:rPr>
          <w:t>bpsserver.ts</w:t>
        </w:r>
        <w:r w:rsidRPr="00FD7E3E">
          <w:rPr>
            <w:rFonts w:hint="eastAsia"/>
            <w:rPrChange w:id="5685" w:author="Zhang, Lifen" w:date="2017-04-14T13:39:00Z">
              <w:rPr>
                <w:rFonts w:hint="eastAsia"/>
                <w:b/>
                <w:color w:val="FF0000"/>
              </w:rPr>
            </w:rPrChange>
          </w:rPr>
          <w:t>证书放到</w:t>
        </w:r>
        <w:r w:rsidRPr="00FD7E3E">
          <w:rPr>
            <w:rPrChange w:id="5686" w:author="Zhang, Lifen" w:date="2017-04-14T13:39:00Z">
              <w:rPr>
                <w:b/>
                <w:color w:val="FF0000"/>
              </w:rPr>
            </w:rPrChange>
          </w:rPr>
          <w:t>Platform</w:t>
        </w:r>
        <w:r w:rsidRPr="00FD7E3E">
          <w:rPr>
            <w:rFonts w:hint="eastAsia"/>
            <w:rPrChange w:id="5687" w:author="Zhang, Lifen" w:date="2017-04-14T13:39:00Z">
              <w:rPr>
                <w:rFonts w:hint="eastAsia"/>
                <w:b/>
                <w:color w:val="FF0000"/>
              </w:rPr>
            </w:rPrChange>
          </w:rPr>
          <w:t>虚拟机</w:t>
        </w:r>
        <w:r w:rsidRPr="00FD7E3E">
          <w:rPr>
            <w:rPrChange w:id="5688" w:author="Zhang, Lifen" w:date="2017-04-14T13:39:00Z">
              <w:rPr>
                <w:b/>
                <w:color w:val="FF0000"/>
              </w:rPr>
            </w:rPrChange>
          </w:rPr>
          <w:t>/home/platform/bpsserver.gz</w:t>
        </w:r>
        <w:r w:rsidRPr="00FD7E3E">
          <w:rPr>
            <w:rFonts w:hint="eastAsia"/>
            <w:rPrChange w:id="5689" w:author="Zhang, Lifen" w:date="2017-04-14T13:39:00Z">
              <w:rPr>
                <w:rFonts w:hint="eastAsia"/>
                <w:b/>
                <w:color w:val="FF0000"/>
              </w:rPr>
            </w:rPrChange>
          </w:rPr>
          <w:t>文件夹下</w:t>
        </w:r>
        <w:r w:rsidRPr="00FD7E3E">
          <w:rPr>
            <w:rPrChange w:id="5690" w:author="Zhang, Lifen" w:date="2017-04-14T13:39:00Z">
              <w:rPr>
                <w:b/>
                <w:color w:val="FF0000"/>
              </w:rPr>
            </w:rPrChange>
          </w:rPr>
          <w:t>)</w:t>
        </w:r>
      </w:ins>
    </w:p>
    <w:p w14:paraId="6F7FBDB6" w14:textId="4F88558A" w:rsidR="00C43B58" w:rsidRPr="00F05DA3" w:rsidRDefault="00C43B58">
      <w:pPr>
        <w:pStyle w:val="ListParagraph"/>
        <w:rPr>
          <w:ins w:id="5691" w:author="Zhao, Helen" w:date="2017-04-13T18:15:00Z"/>
          <w:rPrChange w:id="5692" w:author="Zhao, Helen" w:date="2017-04-13T18:15:00Z">
            <w:rPr>
              <w:ins w:id="5693" w:author="Zhao, Helen" w:date="2017-04-13T18:15:00Z"/>
              <w:b/>
              <w:noProof/>
              <w:color w:val="FF0000"/>
            </w:rPr>
          </w:rPrChange>
        </w:rPr>
        <w:pPrChange w:id="5694" w:author="Zhao, Helen" w:date="2017-04-13T18:18:00Z">
          <w:pPr>
            <w:pStyle w:val="Heading2"/>
          </w:pPr>
        </w:pPrChange>
      </w:pPr>
    </w:p>
    <w:p w14:paraId="707A5A25" w14:textId="5B450776" w:rsidR="00260DF8" w:rsidRPr="005A31A3" w:rsidRDefault="005A31A3">
      <w:pPr>
        <w:pStyle w:val="ListParagraph"/>
        <w:numPr>
          <w:ilvl w:val="0"/>
          <w:numId w:val="30"/>
        </w:numPr>
        <w:rPr>
          <w:ins w:id="5695" w:author="Zhang, Lifen" w:date="2017-04-14T13:59:00Z"/>
          <w:rPrChange w:id="5696" w:author="Zhang, Lifen" w:date="2017-04-14T13:59:00Z">
            <w:rPr>
              <w:ins w:id="5697" w:author="Zhang, Lifen" w:date="2017-04-14T13:59:00Z"/>
              <w:b/>
              <w:noProof/>
              <w:color w:val="FF0000"/>
            </w:rPr>
          </w:rPrChange>
        </w:rPr>
        <w:pPrChange w:id="5698" w:author="Sun, Horace (CH01)" w:date="2017-03-29T16:15:00Z">
          <w:pPr>
            <w:pStyle w:val="Heading2"/>
          </w:pPr>
        </w:pPrChange>
      </w:pPr>
      <w:ins w:id="5699" w:author="Zhang, Lifen" w:date="2017-04-14T13:59:00Z">
        <w:r w:rsidRPr="0070042E">
          <w:rPr>
            <w:rFonts w:ascii="宋体" w:eastAsia="宋体" w:hAnsi="宋体"/>
            <w:noProof/>
            <w:color w:val="2C2C2C"/>
            <w:sz w:val="21"/>
            <w:szCs w:val="21"/>
          </w:rPr>
          <mc:AlternateContent>
            <mc:Choice Requires="wps">
              <w:drawing>
                <wp:anchor distT="45720" distB="45720" distL="114300" distR="114300" simplePos="0" relativeHeight="251694080" behindDoc="0" locked="0" layoutInCell="1" allowOverlap="1" wp14:anchorId="4768845F" wp14:editId="16A5815F">
                  <wp:simplePos x="0" y="0"/>
                  <wp:positionH relativeFrom="margin">
                    <wp:posOffset>571500</wp:posOffset>
                  </wp:positionH>
                  <wp:positionV relativeFrom="paragraph">
                    <wp:posOffset>651510</wp:posOffset>
                  </wp:positionV>
                  <wp:extent cx="4975860" cy="1188720"/>
                  <wp:effectExtent l="0" t="0" r="15240" b="11430"/>
                  <wp:wrapTopAndBottom/>
                  <wp:docPr id="43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975860" cy="1188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F04F1A" w14:textId="77777777" w:rsidR="005A31A3" w:rsidRPr="005A31A3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700" w:author="Zhang, Lifen" w:date="2017-04-14T14:00:00Z"/>
                                  <w:noProof/>
                                  <w:sz w:val="20"/>
                                  <w:szCs w:val="20"/>
                                  <w:rPrChange w:id="5701" w:author="Zhang, Lifen" w:date="2017-04-14T14:00:00Z">
                                    <w:rPr>
                                      <w:ins w:id="5702" w:author="Zhang, Lifen" w:date="2017-04-14T14:00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703" w:author="Zhang, Lifen" w:date="2017-04-14T14:0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04" w:author="Zhang, Lifen" w:date="2017-04-14T14:00:00Z">
                                <w:r w:rsidRPr="005A31A3">
                                  <w:rPr>
                                    <w:noProof/>
                                    <w:sz w:val="20"/>
                                    <w:szCs w:val="20"/>
                                    <w:rPrChange w:id="5705" w:author="Zhang, Lifen" w:date="2017-04-14T14:00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cd /home/deploy</w:t>
                                </w:r>
                              </w:ins>
                            </w:p>
                            <w:p w14:paraId="2A178D69" w14:textId="45CD74D3" w:rsidR="005A31A3" w:rsidRPr="005A31A3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706" w:author="Zhang, Lifen" w:date="2017-04-14T14:00:00Z"/>
                                  <w:noProof/>
                                  <w:sz w:val="20"/>
                                  <w:szCs w:val="20"/>
                                  <w:rPrChange w:id="5707" w:author="Zhang, Lifen" w:date="2017-04-14T14:00:00Z">
                                    <w:rPr>
                                      <w:ins w:id="5708" w:author="Zhang, Lifen" w:date="2017-04-14T14:00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709" w:author="Zhang, Lifen" w:date="2017-04-14T14:0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10" w:author="Zhang, Lifen" w:date="2017-04-14T14:00:00Z">
                                <w:r w:rsidRPr="005A31A3">
                                  <w:rPr>
                                    <w:noProof/>
                                    <w:sz w:val="20"/>
                                    <w:szCs w:val="20"/>
                                    <w:rPrChange w:id="5711" w:author="Zhang, Lifen" w:date="2017-04-14T14:00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sudo mkdir platform</w:t>
                                </w:r>
                              </w:ins>
                            </w:p>
                            <w:p w14:paraId="6498BD73" w14:textId="1DB7D7B0" w:rsidR="005A31A3" w:rsidRPr="005A31A3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712" w:author="Zhang, Lifen" w:date="2017-04-14T14:00:00Z"/>
                                  <w:noProof/>
                                  <w:sz w:val="20"/>
                                  <w:szCs w:val="20"/>
                                  <w:rPrChange w:id="5713" w:author="Zhang, Lifen" w:date="2017-04-14T14:00:00Z">
                                    <w:rPr>
                                      <w:ins w:id="5714" w:author="Zhang, Lifen" w:date="2017-04-14T14:00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715" w:author="Zhang, Lifen" w:date="2017-04-14T14:0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16" w:author="Zhang, Lifen" w:date="2017-04-14T14:00:00Z">
                                <w:r w:rsidRPr="005A31A3">
                                  <w:rPr>
                                    <w:noProof/>
                                    <w:sz w:val="20"/>
                                    <w:szCs w:val="20"/>
                                    <w:rPrChange w:id="5717" w:author="Zhang, Lifen" w:date="2017-04-14T14:00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cd platform</w:t>
                                </w:r>
                              </w:ins>
                            </w:p>
                            <w:p w14:paraId="52A8C97B" w14:textId="30DA4365" w:rsidR="005A31A3" w:rsidRPr="005A31A3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718" w:author="Zhang, Lifen" w:date="2017-04-14T14:00:00Z"/>
                                  <w:noProof/>
                                  <w:sz w:val="20"/>
                                  <w:szCs w:val="20"/>
                                  <w:rPrChange w:id="5719" w:author="Zhang, Lifen" w:date="2017-04-14T14:00:00Z">
                                    <w:rPr>
                                      <w:ins w:id="5720" w:author="Zhang, Lifen" w:date="2017-04-14T14:00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721" w:author="Zhang, Lifen" w:date="2017-04-14T14:0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22" w:author="Zhang, Lifen" w:date="2017-04-14T14:00:00Z">
                                <w:r w:rsidRPr="005A31A3">
                                  <w:rPr>
                                    <w:noProof/>
                                    <w:sz w:val="20"/>
                                    <w:szCs w:val="20"/>
                                    <w:rPrChange w:id="5723" w:author="Zhang, Lifen" w:date="2017-04-14T14:00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sudo mkdir jksFiles</w:t>
                                </w:r>
                              </w:ins>
                            </w:p>
                            <w:p w14:paraId="30465252" w14:textId="1581117D" w:rsidR="005A31A3" w:rsidRPr="005A31A3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724" w:author="Zhang, Lifen" w:date="2017-04-14T14:00:00Z"/>
                                  <w:noProof/>
                                  <w:sz w:val="20"/>
                                  <w:szCs w:val="20"/>
                                  <w:rPrChange w:id="5725" w:author="Zhang, Lifen" w:date="2017-04-14T14:00:00Z">
                                    <w:rPr>
                                      <w:ins w:id="5726" w:author="Zhang, Lifen" w:date="2017-04-14T14:00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727" w:author="Zhang, Lifen" w:date="2017-04-14T14:00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28" w:author="Zhang, Lifen" w:date="2017-04-14T14:00:00Z">
                                <w:r w:rsidRPr="005A31A3">
                                  <w:rPr>
                                    <w:noProof/>
                                    <w:sz w:val="20"/>
                                    <w:szCs w:val="20"/>
                                    <w:rPrChange w:id="5729" w:author="Zhang, Lifen" w:date="2017-04-14T14:00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>sudo mv /home/deploy/bpsserver.gz/bpsserver.ks  /home/deploy/platform/jksFiles</w:t>
                                </w:r>
                              </w:ins>
                            </w:p>
                            <w:p w14:paraId="14D0D714" w14:textId="77777777" w:rsidR="005A31A3" w:rsidRPr="005A31A3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730" w:author="Zhang, Lifen" w:date="2017-04-14T14:00:00Z"/>
                                  <w:noProof/>
                                  <w:sz w:val="20"/>
                                  <w:szCs w:val="20"/>
                                  <w:rPrChange w:id="5731" w:author="Zhang, Lifen" w:date="2017-04-14T14:00:00Z">
                                    <w:rPr>
                                      <w:ins w:id="5732" w:author="Zhang, Lifen" w:date="2017-04-14T14:00:00Z"/>
                                      <w:b/>
                                      <w:i/>
                                      <w:color w:val="0070C0"/>
                                    </w:rPr>
                                  </w:rPrChange>
                                </w:rPr>
                                <w:pPrChange w:id="5733" w:author="Zhang, Lifen" w:date="2017-04-14T14:00:00Z">
                                  <w:pPr>
                                    <w:pStyle w:val="ListParagraph"/>
                                    <w:ind w:firstLine="195"/>
                                  </w:pPr>
                                </w:pPrChange>
                              </w:pPr>
                              <w:ins w:id="5734" w:author="Zhang, Lifen" w:date="2017-04-14T14:00:00Z">
                                <w:r w:rsidRPr="005A31A3">
                                  <w:rPr>
                                    <w:noProof/>
                                    <w:sz w:val="20"/>
                                    <w:szCs w:val="20"/>
                                    <w:rPrChange w:id="5735" w:author="Zhang, Lifen" w:date="2017-04-14T14:00:00Z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rPrChange>
                                  </w:rPr>
                                  <w:t xml:space="preserve">sudo mv /home/deploy/bpsserver.gz/bpsserver.ts  /home/deploy/platform/jksFiles </w:t>
                                </w:r>
                              </w:ins>
                            </w:p>
                            <w:p w14:paraId="5117CDD5" w14:textId="77777777" w:rsidR="005A31A3" w:rsidRPr="00561444" w:rsidDel="004040FA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736" w:author="Zhang, Lifen" w:date="2017-03-29T17:59:00Z"/>
                                  <w:noProof/>
                                  <w:sz w:val="20"/>
                                  <w:szCs w:val="20"/>
                                  <w:rPrChange w:id="5737" w:author="Horace Sun" w:date="2017-03-29T14:19:00Z">
                                    <w:rPr>
                                      <w:del w:id="5738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739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40" w:author="Horace Sun" w:date="2017-03-29T14:19:00Z">
                                <w:del w:id="5741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742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This file describes the network interfaces available on your system</w:delText>
                                  </w:r>
                                </w:del>
                              </w:ins>
                            </w:p>
                            <w:p w14:paraId="1940463D" w14:textId="77777777" w:rsidR="005A31A3" w:rsidRPr="00561444" w:rsidDel="004040FA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743" w:author="Zhang, Lifen" w:date="2017-03-29T17:59:00Z"/>
                                  <w:noProof/>
                                  <w:sz w:val="20"/>
                                  <w:szCs w:val="20"/>
                                  <w:rPrChange w:id="5744" w:author="Horace Sun" w:date="2017-03-29T14:19:00Z">
                                    <w:rPr>
                                      <w:del w:id="5745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746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47" w:author="Horace Sun" w:date="2017-03-29T14:19:00Z">
                                <w:del w:id="5748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749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and how to activate them. For more information, see interfaces(5).</w:delText>
                                  </w:r>
                                </w:del>
                              </w:ins>
                            </w:p>
                            <w:p w14:paraId="51D34E2D" w14:textId="77777777" w:rsidR="005A31A3" w:rsidRPr="00561444" w:rsidDel="004040FA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750" w:author="Zhang, Lifen" w:date="2017-03-29T17:59:00Z"/>
                                  <w:noProof/>
                                  <w:sz w:val="20"/>
                                  <w:szCs w:val="20"/>
                                  <w:rPrChange w:id="5751" w:author="Horace Sun" w:date="2017-03-29T14:19:00Z">
                                    <w:rPr>
                                      <w:del w:id="5752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753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</w:p>
                            <w:p w14:paraId="326B0125" w14:textId="77777777" w:rsidR="005A31A3" w:rsidRPr="00561444" w:rsidDel="004040FA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754" w:author="Zhang, Lifen" w:date="2017-03-29T17:59:00Z"/>
                                  <w:noProof/>
                                  <w:sz w:val="20"/>
                                  <w:szCs w:val="20"/>
                                  <w:rPrChange w:id="5755" w:author="Horace Sun" w:date="2017-03-29T14:19:00Z">
                                    <w:rPr>
                                      <w:del w:id="5756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757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58" w:author="Horace Sun" w:date="2017-03-29T14:19:00Z">
                                <w:del w:id="5759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760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# The loopback network interface</w:delText>
                                  </w:r>
                                </w:del>
                              </w:ins>
                            </w:p>
                            <w:p w14:paraId="4E17B864" w14:textId="77777777" w:rsidR="005A31A3" w:rsidRPr="00561444" w:rsidDel="004040FA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761" w:author="Zhang, Lifen" w:date="2017-03-29T17:59:00Z"/>
                                  <w:noProof/>
                                  <w:sz w:val="20"/>
                                  <w:szCs w:val="20"/>
                                  <w:rPrChange w:id="5762" w:author="Horace Sun" w:date="2017-03-29T14:19:00Z">
                                    <w:rPr>
                                      <w:del w:id="5763" w:author="Zhang, Lifen" w:date="2017-03-29T17:59:00Z"/>
                                      <w:noProof/>
                                    </w:rPr>
                                  </w:rPrChange>
                                </w:rPr>
                                <w:pPrChange w:id="5764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65" w:author="Horace Sun" w:date="2017-03-29T14:19:00Z">
                                <w:del w:id="5766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767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auto lo</w:delText>
                                  </w:r>
                                </w:del>
                              </w:ins>
                            </w:p>
                            <w:p w14:paraId="7F09A6E5" w14:textId="77777777" w:rsidR="005A31A3" w:rsidRPr="00561444" w:rsidDel="00B06D9E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del w:id="5768" w:author="Zhang, Lifen" w:date="2017-04-14T13:58:00Z"/>
                                  <w:noProof/>
                                  <w:sz w:val="20"/>
                                  <w:szCs w:val="20"/>
                                  <w:rPrChange w:id="5769" w:author="Horace Sun" w:date="2017-03-29T14:19:00Z">
                                    <w:rPr>
                                      <w:del w:id="5770" w:author="Zhang, Lifen" w:date="2017-04-14T13:58:00Z"/>
                                      <w:noProof/>
                                    </w:rPr>
                                  </w:rPrChange>
                                </w:rPr>
                                <w:pPrChange w:id="5771" w:author="Zhang, Lifen" w:date="2017-04-14T13:58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5772" w:author="Horace Sun" w:date="2017-03-29T14:19:00Z">
                                <w:del w:id="5773" w:author="Zhang, Lifen" w:date="2017-03-29T17:59:00Z">
                                  <w:r w:rsidRPr="00561444" w:rsidDel="004040FA">
                                    <w:rPr>
                                      <w:noProof/>
                                      <w:sz w:val="20"/>
                                      <w:szCs w:val="20"/>
                                      <w:rPrChange w:id="5774" w:author="Horace Sun" w:date="2017-03-29T14:19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delText>iface lo inet loopback</w:delText>
                                  </w:r>
                                </w:del>
                              </w:ins>
                            </w:p>
                            <w:p w14:paraId="3054A5D7" w14:textId="77777777" w:rsidR="005A31A3" w:rsidRPr="00561444" w:rsidDel="00B06D9E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775" w:author="Sun, Horace (CH01)" w:date="2017-03-28T18:22:00Z"/>
                                  <w:del w:id="5776" w:author="Zhang, Lifen" w:date="2017-04-14T13:58:00Z"/>
                                  <w:sz w:val="20"/>
                                  <w:szCs w:val="20"/>
                                  <w:rPrChange w:id="5777" w:author="Horace Sun" w:date="2017-03-29T14:19:00Z">
                                    <w:rPr>
                                      <w:ins w:id="5778" w:author="Sun, Horace (CH01)" w:date="2017-03-28T18:22:00Z"/>
                                      <w:del w:id="5779" w:author="Zhang, Lifen" w:date="2017-04-14T13:58:00Z"/>
                                    </w:rPr>
                                  </w:rPrChange>
                                </w:rPr>
                                <w:pPrChange w:id="5780" w:author="Zhang, Lifen" w:date="2017-04-14T13:58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5781" w:author="Sun, Horace (CH01)" w:date="2017-03-28T18:22:00Z">
                                <w:del w:id="5782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783" w:author="Horace Sun" w:date="2017-03-29T14:19:00Z">
                                        <w:rPr/>
                                      </w:rPrChange>
                                    </w:rPr>
                                    <w:delText>$path='D:\Packages'</w:delText>
                                  </w:r>
                                </w:del>
                              </w:ins>
                            </w:p>
                            <w:p w14:paraId="3A6AEC51" w14:textId="77777777" w:rsidR="005A31A3" w:rsidRPr="00561444" w:rsidDel="00B06D9E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784" w:author="Sun, Horace (CH01)" w:date="2017-03-28T18:22:00Z"/>
                                  <w:del w:id="5785" w:author="Zhang, Lifen" w:date="2017-04-14T13:58:00Z"/>
                                  <w:sz w:val="20"/>
                                  <w:szCs w:val="20"/>
                                  <w:rPrChange w:id="5786" w:author="Horace Sun" w:date="2017-03-29T14:19:00Z">
                                    <w:rPr>
                                      <w:ins w:id="5787" w:author="Sun, Horace (CH01)" w:date="2017-03-28T18:22:00Z"/>
                                      <w:del w:id="5788" w:author="Zhang, Lifen" w:date="2017-04-14T13:58:00Z"/>
                                    </w:rPr>
                                  </w:rPrChange>
                                </w:rPr>
                                <w:pPrChange w:id="5789" w:author="Zhang, Lifen" w:date="2017-04-14T13:58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5790" w:author="Sun, Horace (CH01)" w:date="2017-03-28T18:22:00Z">
                                <w:del w:id="5791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792" w:author="Horace Sun" w:date="2017-03-29T14:19:00Z">
                                        <w:rPr/>
                                      </w:rPrChange>
                                    </w:rPr>
                                    <w:delText>$files=Get-ChildItem $path -Include *.xml -Recurse</w:delText>
                                  </w:r>
                                </w:del>
                              </w:ins>
                            </w:p>
                            <w:p w14:paraId="32F8B6A5" w14:textId="77777777" w:rsidR="005A31A3" w:rsidRPr="00561444" w:rsidDel="00B06D9E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793" w:author="Sun, Horace (CH01)" w:date="2017-03-28T18:22:00Z"/>
                                  <w:del w:id="5794" w:author="Zhang, Lifen" w:date="2017-04-14T13:58:00Z"/>
                                  <w:sz w:val="20"/>
                                  <w:szCs w:val="20"/>
                                  <w:rPrChange w:id="5795" w:author="Horace Sun" w:date="2017-03-29T14:19:00Z">
                                    <w:rPr>
                                      <w:ins w:id="5796" w:author="Sun, Horace (CH01)" w:date="2017-03-28T18:22:00Z"/>
                                      <w:del w:id="5797" w:author="Zhang, Lifen" w:date="2017-04-14T13:58:00Z"/>
                                    </w:rPr>
                                  </w:rPrChange>
                                </w:rPr>
                                <w:pPrChange w:id="5798" w:author="Zhang, Lifen" w:date="2017-04-14T13:58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5799" w:author="Sun, Horace (CH01)" w:date="2017-03-28T18:22:00Z">
                                <w:del w:id="5800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801" w:author="Horace Sun" w:date="2017-03-29T14:19:00Z">
                                        <w:rPr/>
                                      </w:rPrChange>
                                    </w:rPr>
                                    <w:delText>foreach($file in $files)</w:delText>
                                  </w:r>
                                </w:del>
                              </w:ins>
                            </w:p>
                            <w:p w14:paraId="0A839BE8" w14:textId="77777777" w:rsidR="005A31A3" w:rsidRPr="00561444" w:rsidDel="00B06D9E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802" w:author="Sun, Horace (CH01)" w:date="2017-03-28T18:22:00Z"/>
                                  <w:del w:id="5803" w:author="Zhang, Lifen" w:date="2017-04-14T13:58:00Z"/>
                                  <w:sz w:val="20"/>
                                  <w:szCs w:val="20"/>
                                  <w:rPrChange w:id="5804" w:author="Horace Sun" w:date="2017-03-29T14:19:00Z">
                                    <w:rPr>
                                      <w:ins w:id="5805" w:author="Sun, Horace (CH01)" w:date="2017-03-28T18:22:00Z"/>
                                      <w:del w:id="5806" w:author="Zhang, Lifen" w:date="2017-04-14T13:58:00Z"/>
                                    </w:rPr>
                                  </w:rPrChange>
                                </w:rPr>
                                <w:pPrChange w:id="5807" w:author="Zhang, Lifen" w:date="2017-04-14T13:58:00Z">
                                  <w:pPr>
                                    <w:ind w:left="360" w:firstLine="360"/>
                                  </w:pPr>
                                </w:pPrChange>
                              </w:pPr>
                              <w:ins w:id="5808" w:author="Sun, Horace (CH01)" w:date="2017-03-28T18:22:00Z">
                                <w:del w:id="5809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810" w:author="Horace Sun" w:date="2017-03-29T14:19:00Z">
                                        <w:rPr/>
                                      </w:rPrChange>
                                    </w:rPr>
                                    <w:delText>{</w:delText>
                                  </w:r>
                                </w:del>
                              </w:ins>
                            </w:p>
                            <w:p w14:paraId="7600BD17" w14:textId="77777777" w:rsidR="005A31A3" w:rsidRPr="00561444" w:rsidDel="00B06D9E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ins w:id="5811" w:author="Sun, Horace (CH01)" w:date="2017-03-28T18:23:00Z"/>
                                  <w:del w:id="5812" w:author="Zhang, Lifen" w:date="2017-04-14T13:58:00Z"/>
                                  <w:sz w:val="20"/>
                                  <w:szCs w:val="20"/>
                                  <w:rPrChange w:id="5813" w:author="Horace Sun" w:date="2017-03-29T14:19:00Z">
                                    <w:rPr>
                                      <w:ins w:id="5814" w:author="Sun, Horace (CH01)" w:date="2017-03-28T18:23:00Z"/>
                                      <w:del w:id="5815" w:author="Zhang, Lifen" w:date="2017-04-14T13:58:00Z"/>
                                    </w:rPr>
                                  </w:rPrChange>
                                </w:rPr>
                                <w:pPrChange w:id="5816" w:author="Zhang, Lifen" w:date="2017-04-14T13:58:00Z">
                                  <w:pPr/>
                                </w:pPrChange>
                              </w:pPr>
                              <w:ins w:id="5817" w:author="Sun, Horace (CH01)" w:date="2017-03-28T18:22:00Z">
                                <w:del w:id="5818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819" w:author="Horace Sun" w:date="2017-03-29T14:19:00Z">
                                        <w:rPr/>
                                      </w:rPrChange>
                                    </w:rPr>
                                    <w:delText xml:space="preserve"> Import-VM -Path $file.FullName</w:delText>
                                  </w:r>
                                </w:del>
                              </w:ins>
                            </w:p>
                            <w:p w14:paraId="156302D6" w14:textId="77777777" w:rsidR="005A31A3" w:rsidRPr="00561444" w:rsidRDefault="005A31A3">
                              <w:pPr>
                                <w:pStyle w:val="ListParagraph"/>
                                <w:shd w:val="clear" w:color="auto" w:fill="E7E6E6" w:themeFill="background2"/>
                                <w:ind w:left="0"/>
                                <w:rPr>
                                  <w:sz w:val="20"/>
                                  <w:szCs w:val="20"/>
                                  <w:rPrChange w:id="5820" w:author="Horace Sun" w:date="2017-03-29T14:19:00Z">
                                    <w:rPr/>
                                  </w:rPrChange>
                                </w:rPr>
                                <w:pPrChange w:id="5821" w:author="Zhang, Lifen" w:date="2017-04-14T13:58:00Z">
                                  <w:pPr/>
                                </w:pPrChange>
                              </w:pPr>
                              <w:ins w:id="5822" w:author="Sun, Horace (CH01)" w:date="2017-03-28T18:22:00Z">
                                <w:del w:id="5823" w:author="Zhang, Lifen" w:date="2017-04-14T13:58:00Z">
                                  <w:r w:rsidRPr="00561444" w:rsidDel="00B06D9E">
                                    <w:rPr>
                                      <w:sz w:val="20"/>
                                      <w:szCs w:val="20"/>
                                      <w:rPrChange w:id="5824" w:author="Horace Sun" w:date="2017-03-29T14:19:00Z">
                                        <w:rPr/>
                                      </w:rPrChange>
                                    </w:rPr>
                                    <w:delText>}</w:delText>
                                  </w:r>
                                </w:del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768845F" id="_x0000_s1038" type="#_x0000_t202" style="position:absolute;left:0;text-align:left;margin-left:45pt;margin-top:51.3pt;width:391.8pt;height:93.6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">
                  <v:textbox>
                    <w:txbxContent>
                      <w:p w14:paraId="7CF04F1A" w14:textId="77777777" w:rsidR="005A31A3" w:rsidRPr="005A31A3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825" w:author="Zhang, Lifen" w:date="2017-04-14T14:00:00Z"/>
                            <w:noProof/>
                            <w:sz w:val="20"/>
                            <w:szCs w:val="20"/>
                            <w:rPrChange w:id="5826" w:author="Zhang, Lifen" w:date="2017-04-14T14:00:00Z">
                              <w:rPr>
                                <w:ins w:id="5827" w:author="Zhang, Lifen" w:date="2017-04-14T14:00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828" w:author="Zhang, Lifen" w:date="2017-04-14T14:00:00Z">
                            <w:pPr>
                              <w:pStyle w:val="ListParagraph"/>
                            </w:pPr>
                          </w:pPrChange>
                        </w:pPr>
                        <w:ins w:id="5829" w:author="Zhang, Lifen" w:date="2017-04-14T14:00:00Z">
                          <w:r w:rsidRPr="005A31A3">
                            <w:rPr>
                              <w:noProof/>
                              <w:sz w:val="20"/>
                              <w:szCs w:val="20"/>
                              <w:rPrChange w:id="5830" w:author="Zhang, Lifen" w:date="2017-04-14T14:00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cd /home/deploy</w:t>
                          </w:r>
                        </w:ins>
                      </w:p>
                      <w:p w14:paraId="2A178D69" w14:textId="45CD74D3" w:rsidR="005A31A3" w:rsidRPr="005A31A3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831" w:author="Zhang, Lifen" w:date="2017-04-14T14:00:00Z"/>
                            <w:noProof/>
                            <w:sz w:val="20"/>
                            <w:szCs w:val="20"/>
                            <w:rPrChange w:id="5832" w:author="Zhang, Lifen" w:date="2017-04-14T14:00:00Z">
                              <w:rPr>
                                <w:ins w:id="5833" w:author="Zhang, Lifen" w:date="2017-04-14T14:00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834" w:author="Zhang, Lifen" w:date="2017-04-14T14:00:00Z">
                            <w:pPr>
                              <w:pStyle w:val="ListParagraph"/>
                            </w:pPr>
                          </w:pPrChange>
                        </w:pPr>
                        <w:ins w:id="5835" w:author="Zhang, Lifen" w:date="2017-04-14T14:00:00Z">
                          <w:r w:rsidRPr="005A31A3">
                            <w:rPr>
                              <w:noProof/>
                              <w:sz w:val="20"/>
                              <w:szCs w:val="20"/>
                              <w:rPrChange w:id="5836" w:author="Zhang, Lifen" w:date="2017-04-14T14:00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sudo mkdir platform</w:t>
                          </w:r>
                        </w:ins>
                      </w:p>
                      <w:p w14:paraId="6498BD73" w14:textId="1DB7D7B0" w:rsidR="005A31A3" w:rsidRPr="005A31A3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837" w:author="Zhang, Lifen" w:date="2017-04-14T14:00:00Z"/>
                            <w:noProof/>
                            <w:sz w:val="20"/>
                            <w:szCs w:val="20"/>
                            <w:rPrChange w:id="5838" w:author="Zhang, Lifen" w:date="2017-04-14T14:00:00Z">
                              <w:rPr>
                                <w:ins w:id="5839" w:author="Zhang, Lifen" w:date="2017-04-14T14:00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840" w:author="Zhang, Lifen" w:date="2017-04-14T14:00:00Z">
                            <w:pPr>
                              <w:pStyle w:val="ListParagraph"/>
                            </w:pPr>
                          </w:pPrChange>
                        </w:pPr>
                        <w:ins w:id="5841" w:author="Zhang, Lifen" w:date="2017-04-14T14:00:00Z">
                          <w:r w:rsidRPr="005A31A3">
                            <w:rPr>
                              <w:noProof/>
                              <w:sz w:val="20"/>
                              <w:szCs w:val="20"/>
                              <w:rPrChange w:id="5842" w:author="Zhang, Lifen" w:date="2017-04-14T14:00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cd platform</w:t>
                          </w:r>
                        </w:ins>
                      </w:p>
                      <w:p w14:paraId="52A8C97B" w14:textId="30DA4365" w:rsidR="005A31A3" w:rsidRPr="005A31A3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843" w:author="Zhang, Lifen" w:date="2017-04-14T14:00:00Z"/>
                            <w:noProof/>
                            <w:sz w:val="20"/>
                            <w:szCs w:val="20"/>
                            <w:rPrChange w:id="5844" w:author="Zhang, Lifen" w:date="2017-04-14T14:00:00Z">
                              <w:rPr>
                                <w:ins w:id="5845" w:author="Zhang, Lifen" w:date="2017-04-14T14:00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846" w:author="Zhang, Lifen" w:date="2017-04-14T14:00:00Z">
                            <w:pPr>
                              <w:pStyle w:val="ListParagraph"/>
                            </w:pPr>
                          </w:pPrChange>
                        </w:pPr>
                        <w:ins w:id="5847" w:author="Zhang, Lifen" w:date="2017-04-14T14:00:00Z">
                          <w:r w:rsidRPr="005A31A3">
                            <w:rPr>
                              <w:noProof/>
                              <w:sz w:val="20"/>
                              <w:szCs w:val="20"/>
                              <w:rPrChange w:id="5848" w:author="Zhang, Lifen" w:date="2017-04-14T14:00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sudo mkdir jksFiles</w:t>
                          </w:r>
                        </w:ins>
                      </w:p>
                      <w:p w14:paraId="30465252" w14:textId="1581117D" w:rsidR="005A31A3" w:rsidRPr="005A31A3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849" w:author="Zhang, Lifen" w:date="2017-04-14T14:00:00Z"/>
                            <w:noProof/>
                            <w:sz w:val="20"/>
                            <w:szCs w:val="20"/>
                            <w:rPrChange w:id="5850" w:author="Zhang, Lifen" w:date="2017-04-14T14:00:00Z">
                              <w:rPr>
                                <w:ins w:id="5851" w:author="Zhang, Lifen" w:date="2017-04-14T14:00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852" w:author="Zhang, Lifen" w:date="2017-04-14T14:00:00Z">
                            <w:pPr>
                              <w:pStyle w:val="ListParagraph"/>
                            </w:pPr>
                          </w:pPrChange>
                        </w:pPr>
                        <w:ins w:id="5853" w:author="Zhang, Lifen" w:date="2017-04-14T14:00:00Z">
                          <w:r w:rsidRPr="005A31A3">
                            <w:rPr>
                              <w:noProof/>
                              <w:sz w:val="20"/>
                              <w:szCs w:val="20"/>
                              <w:rPrChange w:id="5854" w:author="Zhang, Lifen" w:date="2017-04-14T14:00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>sudo mv /home/deploy/bpsserver.gz/bpsserver.ks  /home/deploy/platform/jksFiles</w:t>
                          </w:r>
                        </w:ins>
                      </w:p>
                      <w:p w14:paraId="14D0D714" w14:textId="77777777" w:rsidR="005A31A3" w:rsidRPr="005A31A3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855" w:author="Zhang, Lifen" w:date="2017-04-14T14:00:00Z"/>
                            <w:noProof/>
                            <w:sz w:val="20"/>
                            <w:szCs w:val="20"/>
                            <w:rPrChange w:id="5856" w:author="Zhang, Lifen" w:date="2017-04-14T14:00:00Z">
                              <w:rPr>
                                <w:ins w:id="5857" w:author="Zhang, Lifen" w:date="2017-04-14T14:00:00Z"/>
                                <w:b/>
                                <w:i/>
                                <w:color w:val="0070C0"/>
                              </w:rPr>
                            </w:rPrChange>
                          </w:rPr>
                          <w:pPrChange w:id="5858" w:author="Zhang, Lifen" w:date="2017-04-14T14:00:00Z">
                            <w:pPr>
                              <w:pStyle w:val="ListParagraph"/>
                              <w:ind w:firstLine="195"/>
                            </w:pPr>
                          </w:pPrChange>
                        </w:pPr>
                        <w:ins w:id="5859" w:author="Zhang, Lifen" w:date="2017-04-14T14:00:00Z">
                          <w:r w:rsidRPr="005A31A3">
                            <w:rPr>
                              <w:noProof/>
                              <w:sz w:val="20"/>
                              <w:szCs w:val="20"/>
                              <w:rPrChange w:id="5860" w:author="Zhang, Lifen" w:date="2017-04-14T14:00:00Z">
                                <w:rPr>
                                  <w:b/>
                                  <w:i/>
                                  <w:color w:val="0070C0"/>
                                </w:rPr>
                              </w:rPrChange>
                            </w:rPr>
                            <w:t xml:space="preserve">sudo mv /home/deploy/bpsserver.gz/bpsserver.ts  /home/deploy/platform/jksFiles </w:t>
                          </w:r>
                        </w:ins>
                      </w:p>
                      <w:p w14:paraId="5117CDD5" w14:textId="77777777" w:rsidR="005A31A3" w:rsidRPr="00561444" w:rsidDel="004040FA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861" w:author="Zhang, Lifen" w:date="2017-03-29T17:59:00Z"/>
                            <w:noProof/>
                            <w:sz w:val="20"/>
                            <w:szCs w:val="20"/>
                            <w:rPrChange w:id="5862" w:author="Horace Sun" w:date="2017-03-29T14:19:00Z">
                              <w:rPr>
                                <w:del w:id="5863" w:author="Zhang, Lifen" w:date="2017-03-29T17:59:00Z"/>
                                <w:noProof/>
                              </w:rPr>
                            </w:rPrChange>
                          </w:rPr>
                          <w:pPrChange w:id="5864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865" w:author="Horace Sun" w:date="2017-03-29T14:19:00Z">
                          <w:del w:id="5866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867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This file describes the network interfaces available on your system</w:delText>
                            </w:r>
                          </w:del>
                        </w:ins>
                      </w:p>
                      <w:p w14:paraId="1940463D" w14:textId="77777777" w:rsidR="005A31A3" w:rsidRPr="00561444" w:rsidDel="004040FA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868" w:author="Zhang, Lifen" w:date="2017-03-29T17:59:00Z"/>
                            <w:noProof/>
                            <w:sz w:val="20"/>
                            <w:szCs w:val="20"/>
                            <w:rPrChange w:id="5869" w:author="Horace Sun" w:date="2017-03-29T14:19:00Z">
                              <w:rPr>
                                <w:del w:id="5870" w:author="Zhang, Lifen" w:date="2017-03-29T17:59:00Z"/>
                                <w:noProof/>
                              </w:rPr>
                            </w:rPrChange>
                          </w:rPr>
                          <w:pPrChange w:id="5871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872" w:author="Horace Sun" w:date="2017-03-29T14:19:00Z">
                          <w:del w:id="5873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874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and how to activate them. For more information, see interfaces(5).</w:delText>
                            </w:r>
                          </w:del>
                        </w:ins>
                      </w:p>
                      <w:p w14:paraId="51D34E2D" w14:textId="77777777" w:rsidR="005A31A3" w:rsidRPr="00561444" w:rsidDel="004040FA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875" w:author="Zhang, Lifen" w:date="2017-03-29T17:59:00Z"/>
                            <w:noProof/>
                            <w:sz w:val="20"/>
                            <w:szCs w:val="20"/>
                            <w:rPrChange w:id="5876" w:author="Horace Sun" w:date="2017-03-29T14:19:00Z">
                              <w:rPr>
                                <w:del w:id="5877" w:author="Zhang, Lifen" w:date="2017-03-29T17:59:00Z"/>
                                <w:noProof/>
                              </w:rPr>
                            </w:rPrChange>
                          </w:rPr>
                          <w:pPrChange w:id="5878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</w:p>
                      <w:p w14:paraId="326B0125" w14:textId="77777777" w:rsidR="005A31A3" w:rsidRPr="00561444" w:rsidDel="004040FA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879" w:author="Zhang, Lifen" w:date="2017-03-29T17:59:00Z"/>
                            <w:noProof/>
                            <w:sz w:val="20"/>
                            <w:szCs w:val="20"/>
                            <w:rPrChange w:id="5880" w:author="Horace Sun" w:date="2017-03-29T14:19:00Z">
                              <w:rPr>
                                <w:del w:id="5881" w:author="Zhang, Lifen" w:date="2017-03-29T17:59:00Z"/>
                                <w:noProof/>
                              </w:rPr>
                            </w:rPrChange>
                          </w:rPr>
                          <w:pPrChange w:id="5882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883" w:author="Horace Sun" w:date="2017-03-29T14:19:00Z">
                          <w:del w:id="5884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885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# The loopback network interface</w:delText>
                            </w:r>
                          </w:del>
                        </w:ins>
                      </w:p>
                      <w:p w14:paraId="4E17B864" w14:textId="77777777" w:rsidR="005A31A3" w:rsidRPr="00561444" w:rsidDel="004040FA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886" w:author="Zhang, Lifen" w:date="2017-03-29T17:59:00Z"/>
                            <w:noProof/>
                            <w:sz w:val="20"/>
                            <w:szCs w:val="20"/>
                            <w:rPrChange w:id="5887" w:author="Horace Sun" w:date="2017-03-29T14:19:00Z">
                              <w:rPr>
                                <w:del w:id="5888" w:author="Zhang, Lifen" w:date="2017-03-29T17:59:00Z"/>
                                <w:noProof/>
                              </w:rPr>
                            </w:rPrChange>
                          </w:rPr>
                          <w:pPrChange w:id="5889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890" w:author="Horace Sun" w:date="2017-03-29T14:19:00Z">
                          <w:del w:id="5891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892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auto lo</w:delText>
                            </w:r>
                          </w:del>
                        </w:ins>
                      </w:p>
                      <w:p w14:paraId="7F09A6E5" w14:textId="77777777" w:rsidR="005A31A3" w:rsidRPr="00561444" w:rsidDel="00B06D9E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del w:id="5893" w:author="Zhang, Lifen" w:date="2017-04-14T13:58:00Z"/>
                            <w:noProof/>
                            <w:sz w:val="20"/>
                            <w:szCs w:val="20"/>
                            <w:rPrChange w:id="5894" w:author="Horace Sun" w:date="2017-03-29T14:19:00Z">
                              <w:rPr>
                                <w:del w:id="5895" w:author="Zhang, Lifen" w:date="2017-04-14T13:58:00Z"/>
                                <w:noProof/>
                              </w:rPr>
                            </w:rPrChange>
                          </w:rPr>
                          <w:pPrChange w:id="5896" w:author="Zhang, Lifen" w:date="2017-04-14T13:58:00Z">
                            <w:pPr>
                              <w:pStyle w:val="ListParagraph"/>
                            </w:pPr>
                          </w:pPrChange>
                        </w:pPr>
                        <w:ins w:id="5897" w:author="Horace Sun" w:date="2017-03-29T14:19:00Z">
                          <w:del w:id="5898" w:author="Zhang, Lifen" w:date="2017-03-29T17:59:00Z">
                            <w:r w:rsidRPr="00561444" w:rsidDel="004040FA">
                              <w:rPr>
                                <w:noProof/>
                                <w:sz w:val="20"/>
                                <w:szCs w:val="20"/>
                                <w:rPrChange w:id="5899" w:author="Horace Sun" w:date="2017-03-29T14:19:00Z">
                                  <w:rPr>
                                    <w:noProof/>
                                  </w:rPr>
                                </w:rPrChange>
                              </w:rPr>
                              <w:delText>iface lo inet loopback</w:delText>
                            </w:r>
                          </w:del>
                        </w:ins>
                      </w:p>
                      <w:p w14:paraId="3054A5D7" w14:textId="77777777" w:rsidR="005A31A3" w:rsidRPr="00561444" w:rsidDel="00B06D9E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900" w:author="Sun, Horace (CH01)" w:date="2017-03-28T18:22:00Z"/>
                            <w:del w:id="5901" w:author="Zhang, Lifen" w:date="2017-04-14T13:58:00Z"/>
                            <w:sz w:val="20"/>
                            <w:szCs w:val="20"/>
                            <w:rPrChange w:id="5902" w:author="Horace Sun" w:date="2017-03-29T14:19:00Z">
                              <w:rPr>
                                <w:ins w:id="5903" w:author="Sun, Horace (CH01)" w:date="2017-03-28T18:22:00Z"/>
                                <w:del w:id="5904" w:author="Zhang, Lifen" w:date="2017-04-14T13:58:00Z"/>
                              </w:rPr>
                            </w:rPrChange>
                          </w:rPr>
                          <w:pPrChange w:id="5905" w:author="Zhang, Lifen" w:date="2017-04-14T13:58:00Z">
                            <w:pPr>
                              <w:ind w:left="360" w:firstLine="360"/>
                            </w:pPr>
                          </w:pPrChange>
                        </w:pPr>
                        <w:ins w:id="5906" w:author="Sun, Horace (CH01)" w:date="2017-03-28T18:22:00Z">
                          <w:del w:id="5907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908" w:author="Horace Sun" w:date="2017-03-29T14:19:00Z">
                                  <w:rPr/>
                                </w:rPrChange>
                              </w:rPr>
                              <w:delText>$path='D:\Packages'</w:delText>
                            </w:r>
                          </w:del>
                        </w:ins>
                      </w:p>
                      <w:p w14:paraId="3A6AEC51" w14:textId="77777777" w:rsidR="005A31A3" w:rsidRPr="00561444" w:rsidDel="00B06D9E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909" w:author="Sun, Horace (CH01)" w:date="2017-03-28T18:22:00Z"/>
                            <w:del w:id="5910" w:author="Zhang, Lifen" w:date="2017-04-14T13:58:00Z"/>
                            <w:sz w:val="20"/>
                            <w:szCs w:val="20"/>
                            <w:rPrChange w:id="5911" w:author="Horace Sun" w:date="2017-03-29T14:19:00Z">
                              <w:rPr>
                                <w:ins w:id="5912" w:author="Sun, Horace (CH01)" w:date="2017-03-28T18:22:00Z"/>
                                <w:del w:id="5913" w:author="Zhang, Lifen" w:date="2017-04-14T13:58:00Z"/>
                              </w:rPr>
                            </w:rPrChange>
                          </w:rPr>
                          <w:pPrChange w:id="5914" w:author="Zhang, Lifen" w:date="2017-04-14T13:58:00Z">
                            <w:pPr>
                              <w:ind w:left="360" w:firstLine="360"/>
                            </w:pPr>
                          </w:pPrChange>
                        </w:pPr>
                        <w:ins w:id="5915" w:author="Sun, Horace (CH01)" w:date="2017-03-28T18:22:00Z">
                          <w:del w:id="5916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917" w:author="Horace Sun" w:date="2017-03-29T14:19:00Z">
                                  <w:rPr/>
                                </w:rPrChange>
                              </w:rPr>
                              <w:delText>$files=Get-ChildItem $path -Include *.xml -Recurse</w:delText>
                            </w:r>
                          </w:del>
                        </w:ins>
                      </w:p>
                      <w:p w14:paraId="32F8B6A5" w14:textId="77777777" w:rsidR="005A31A3" w:rsidRPr="00561444" w:rsidDel="00B06D9E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918" w:author="Sun, Horace (CH01)" w:date="2017-03-28T18:22:00Z"/>
                            <w:del w:id="5919" w:author="Zhang, Lifen" w:date="2017-04-14T13:58:00Z"/>
                            <w:sz w:val="20"/>
                            <w:szCs w:val="20"/>
                            <w:rPrChange w:id="5920" w:author="Horace Sun" w:date="2017-03-29T14:19:00Z">
                              <w:rPr>
                                <w:ins w:id="5921" w:author="Sun, Horace (CH01)" w:date="2017-03-28T18:22:00Z"/>
                                <w:del w:id="5922" w:author="Zhang, Lifen" w:date="2017-04-14T13:58:00Z"/>
                              </w:rPr>
                            </w:rPrChange>
                          </w:rPr>
                          <w:pPrChange w:id="5923" w:author="Zhang, Lifen" w:date="2017-04-14T13:58:00Z">
                            <w:pPr>
                              <w:ind w:left="360" w:firstLine="360"/>
                            </w:pPr>
                          </w:pPrChange>
                        </w:pPr>
                        <w:ins w:id="5924" w:author="Sun, Horace (CH01)" w:date="2017-03-28T18:22:00Z">
                          <w:del w:id="5925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926" w:author="Horace Sun" w:date="2017-03-29T14:19:00Z">
                                  <w:rPr/>
                                </w:rPrChange>
                              </w:rPr>
                              <w:delText>foreach($file in $files)</w:delText>
                            </w:r>
                          </w:del>
                        </w:ins>
                      </w:p>
                      <w:p w14:paraId="0A839BE8" w14:textId="77777777" w:rsidR="005A31A3" w:rsidRPr="00561444" w:rsidDel="00B06D9E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927" w:author="Sun, Horace (CH01)" w:date="2017-03-28T18:22:00Z"/>
                            <w:del w:id="5928" w:author="Zhang, Lifen" w:date="2017-04-14T13:58:00Z"/>
                            <w:sz w:val="20"/>
                            <w:szCs w:val="20"/>
                            <w:rPrChange w:id="5929" w:author="Horace Sun" w:date="2017-03-29T14:19:00Z">
                              <w:rPr>
                                <w:ins w:id="5930" w:author="Sun, Horace (CH01)" w:date="2017-03-28T18:22:00Z"/>
                                <w:del w:id="5931" w:author="Zhang, Lifen" w:date="2017-04-14T13:58:00Z"/>
                              </w:rPr>
                            </w:rPrChange>
                          </w:rPr>
                          <w:pPrChange w:id="5932" w:author="Zhang, Lifen" w:date="2017-04-14T13:58:00Z">
                            <w:pPr>
                              <w:ind w:left="360" w:firstLine="360"/>
                            </w:pPr>
                          </w:pPrChange>
                        </w:pPr>
                        <w:ins w:id="5933" w:author="Sun, Horace (CH01)" w:date="2017-03-28T18:22:00Z">
                          <w:del w:id="5934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935" w:author="Horace Sun" w:date="2017-03-29T14:19:00Z">
                                  <w:rPr/>
                                </w:rPrChange>
                              </w:rPr>
                              <w:delText>{</w:delText>
                            </w:r>
                          </w:del>
                        </w:ins>
                      </w:p>
                      <w:p w14:paraId="7600BD17" w14:textId="77777777" w:rsidR="005A31A3" w:rsidRPr="00561444" w:rsidDel="00B06D9E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ins w:id="5936" w:author="Sun, Horace (CH01)" w:date="2017-03-28T18:23:00Z"/>
                            <w:del w:id="5937" w:author="Zhang, Lifen" w:date="2017-04-14T13:58:00Z"/>
                            <w:sz w:val="20"/>
                            <w:szCs w:val="20"/>
                            <w:rPrChange w:id="5938" w:author="Horace Sun" w:date="2017-03-29T14:19:00Z">
                              <w:rPr>
                                <w:ins w:id="5939" w:author="Sun, Horace (CH01)" w:date="2017-03-28T18:23:00Z"/>
                                <w:del w:id="5940" w:author="Zhang, Lifen" w:date="2017-04-14T13:58:00Z"/>
                              </w:rPr>
                            </w:rPrChange>
                          </w:rPr>
                          <w:pPrChange w:id="5941" w:author="Zhang, Lifen" w:date="2017-04-14T13:58:00Z">
                            <w:pPr/>
                          </w:pPrChange>
                        </w:pPr>
                        <w:ins w:id="5942" w:author="Sun, Horace (CH01)" w:date="2017-03-28T18:22:00Z">
                          <w:del w:id="5943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944" w:author="Horace Sun" w:date="2017-03-29T14:19:00Z">
                                  <w:rPr/>
                                </w:rPrChange>
                              </w:rPr>
                              <w:delText xml:space="preserve"> Import-VM -Path $file.FullName</w:delText>
                            </w:r>
                          </w:del>
                        </w:ins>
                      </w:p>
                      <w:p w14:paraId="156302D6" w14:textId="77777777" w:rsidR="005A31A3" w:rsidRPr="00561444" w:rsidRDefault="005A31A3">
                        <w:pPr>
                          <w:pStyle w:val="ListParagraph"/>
                          <w:shd w:val="clear" w:color="auto" w:fill="E7E6E6" w:themeFill="background2"/>
                          <w:ind w:left="0"/>
                          <w:rPr>
                            <w:sz w:val="20"/>
                            <w:szCs w:val="20"/>
                            <w:rPrChange w:id="5945" w:author="Horace Sun" w:date="2017-03-29T14:19:00Z">
                              <w:rPr/>
                            </w:rPrChange>
                          </w:rPr>
                          <w:pPrChange w:id="5946" w:author="Zhang, Lifen" w:date="2017-04-14T13:58:00Z">
                            <w:pPr/>
                          </w:pPrChange>
                        </w:pPr>
                        <w:ins w:id="5947" w:author="Sun, Horace (CH01)" w:date="2017-03-28T18:22:00Z">
                          <w:del w:id="5948" w:author="Zhang, Lifen" w:date="2017-04-14T13:58:00Z">
                            <w:r w:rsidRPr="00561444" w:rsidDel="00B06D9E">
                              <w:rPr>
                                <w:sz w:val="20"/>
                                <w:szCs w:val="20"/>
                                <w:rPrChange w:id="5949" w:author="Horace Sun" w:date="2017-03-29T14:19:00Z">
                                  <w:rPr/>
                                </w:rPrChange>
                              </w:rPr>
                              <w:delText>}</w:delText>
                            </w:r>
                          </w:del>
                        </w:ins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</w:ins>
      <w:ins w:id="5950" w:author="Zhao, Helen" w:date="2017-04-13T17:31:00Z">
        <w:r w:rsidR="00EA3D5B" w:rsidRPr="00FD7E3E">
          <w:rPr>
            <w:rFonts w:hint="eastAsia"/>
            <w:rPrChange w:id="5951" w:author="Zhang, Lifen" w:date="2017-04-14T13:39:00Z">
              <w:rPr>
                <w:rFonts w:hint="eastAsia"/>
                <w:noProof/>
              </w:rPr>
            </w:rPrChange>
          </w:rPr>
          <w:t>启动虚拟机</w:t>
        </w:r>
      </w:ins>
      <w:ins w:id="5952" w:author="Zhao, Helen" w:date="2017-04-13T17:32:00Z">
        <w:r w:rsidR="00EA3D5B" w:rsidRPr="00FD7E3E">
          <w:rPr>
            <w:rPrChange w:id="5953" w:author="Zhang, Lifen" w:date="2017-04-14T13:39:00Z">
              <w:rPr>
                <w:noProof/>
              </w:rPr>
            </w:rPrChange>
          </w:rPr>
          <w:t>platform</w:t>
        </w:r>
        <w:r w:rsidR="00EA3D5B" w:rsidRPr="00FD7E3E">
          <w:rPr>
            <w:rFonts w:hint="eastAsia"/>
            <w:rPrChange w:id="5954" w:author="Zhang, Lifen" w:date="2017-04-14T13:39:00Z">
              <w:rPr>
                <w:rFonts w:hint="eastAsia"/>
                <w:noProof/>
              </w:rPr>
            </w:rPrChange>
          </w:rPr>
          <w:t>，</w:t>
        </w:r>
      </w:ins>
      <w:ins w:id="5955" w:author="Zhang, Lifen" w:date="2017-03-31T16:59:00Z">
        <w:r w:rsidR="000E2B46" w:rsidRPr="00FD7E3E">
          <w:rPr>
            <w:rFonts w:hint="eastAsia"/>
            <w:rPrChange w:id="5956" w:author="Zhang, Lifen" w:date="2017-04-14T13:39:00Z">
              <w:rPr>
                <w:rFonts w:hint="eastAsia"/>
                <w:noProof/>
              </w:rPr>
            </w:rPrChange>
          </w:rPr>
          <w:t>进入</w:t>
        </w:r>
      </w:ins>
      <w:ins w:id="5957" w:author="Zhao, Helen" w:date="2017-04-13T18:08:00Z">
        <w:r w:rsidR="00265A3B" w:rsidRPr="00FD7E3E">
          <w:rPr>
            <w:rPrChange w:id="5958" w:author="Zhang, Lifen" w:date="2017-04-14T13:39:00Z">
              <w:rPr>
                <w:noProof/>
              </w:rPr>
            </w:rPrChange>
          </w:rPr>
          <w:t>/</w:t>
        </w:r>
      </w:ins>
      <w:ins w:id="5959" w:author="Zhang, Lifen" w:date="2017-03-31T17:03:00Z">
        <w:r w:rsidR="00AA66A0" w:rsidRPr="00FD7E3E">
          <w:rPr>
            <w:rPrChange w:id="5960" w:author="Zhang, Lifen" w:date="2017-04-14T13:39:00Z">
              <w:rPr>
                <w:noProof/>
              </w:rPr>
            </w:rPrChange>
          </w:rPr>
          <w:t>home/deploy/</w:t>
        </w:r>
      </w:ins>
      <w:ins w:id="5961" w:author="Zhao, Helen" w:date="2017-04-13T17:24:00Z">
        <w:r w:rsidR="00260DF8" w:rsidRPr="00FD7E3E">
          <w:rPr>
            <w:rPrChange w:id="5962" w:author="Zhang, Lifen" w:date="2017-04-14T13:39:00Z">
              <w:rPr>
                <w:noProof/>
              </w:rPr>
            </w:rPrChange>
          </w:rPr>
          <w:t xml:space="preserve"> </w:t>
        </w:r>
        <w:r w:rsidR="00260DF8" w:rsidRPr="00FD7E3E">
          <w:rPr>
            <w:rFonts w:hint="eastAsia"/>
            <w:rPrChange w:id="5963" w:author="Zhang, Lifen" w:date="2017-04-14T13:39:00Z">
              <w:rPr>
                <w:rFonts w:hint="eastAsia"/>
                <w:noProof/>
              </w:rPr>
            </w:rPrChange>
          </w:rPr>
          <w:t>路径，创建</w:t>
        </w:r>
        <w:r w:rsidR="00260DF8" w:rsidRPr="00FD7E3E">
          <w:rPr>
            <w:rPrChange w:id="5964" w:author="Zhang, Lifen" w:date="2017-04-14T13:39:00Z">
              <w:rPr>
                <w:noProof/>
              </w:rPr>
            </w:rPrChange>
          </w:rPr>
          <w:t>plat</w:t>
        </w:r>
      </w:ins>
      <w:ins w:id="5965" w:author="Zhao, Helen" w:date="2017-04-13T17:28:00Z">
        <w:r w:rsidR="00260DF8" w:rsidRPr="00FD7E3E">
          <w:rPr>
            <w:rPrChange w:id="5966" w:author="Zhang, Lifen" w:date="2017-04-14T13:39:00Z">
              <w:rPr>
                <w:noProof/>
              </w:rPr>
            </w:rPrChange>
          </w:rPr>
          <w:t>form</w:t>
        </w:r>
        <w:r w:rsidR="00260DF8" w:rsidRPr="00FD7E3E">
          <w:rPr>
            <w:rFonts w:hint="eastAsia"/>
            <w:rPrChange w:id="5967" w:author="Zhang, Lifen" w:date="2017-04-14T13:39:00Z">
              <w:rPr>
                <w:rFonts w:hint="eastAsia"/>
                <w:noProof/>
              </w:rPr>
            </w:rPrChange>
          </w:rPr>
          <w:t>路径和</w:t>
        </w:r>
        <w:r w:rsidR="00260DF8" w:rsidRPr="00FD7E3E">
          <w:rPr>
            <w:rPrChange w:id="5968" w:author="Zhang, Lifen" w:date="2017-04-14T13:39:00Z">
              <w:rPr>
                <w:noProof/>
              </w:rPr>
            </w:rPrChange>
          </w:rPr>
          <w:t>jksFiles</w:t>
        </w:r>
        <w:r w:rsidR="00260DF8" w:rsidRPr="00FD7E3E">
          <w:rPr>
            <w:rFonts w:hint="eastAsia"/>
            <w:rPrChange w:id="5969" w:author="Zhang, Lifen" w:date="2017-04-14T13:39:00Z">
              <w:rPr>
                <w:rFonts w:hint="eastAsia"/>
                <w:noProof/>
              </w:rPr>
            </w:rPrChange>
          </w:rPr>
          <w:t>路径</w:t>
        </w:r>
      </w:ins>
      <w:ins w:id="5970" w:author="Zhao, Helen" w:date="2017-04-13T18:12:00Z">
        <w:r w:rsidR="00F05DA3" w:rsidRPr="00FD7E3E">
          <w:rPr>
            <w:rFonts w:hint="eastAsia"/>
            <w:rPrChange w:id="5971" w:author="Zhang, Lifen" w:date="2017-04-14T13:39:00Z">
              <w:rPr>
                <w:rFonts w:hint="eastAsia"/>
                <w:noProof/>
              </w:rPr>
            </w:rPrChange>
          </w:rPr>
          <w:t>，将</w:t>
        </w:r>
        <w:r w:rsidR="00F05DA3" w:rsidRPr="00FD7E3E">
          <w:rPr>
            <w:rPrChange w:id="5972" w:author="Zhang, Lifen" w:date="2017-04-14T13:39:00Z">
              <w:rPr/>
            </w:rPrChange>
          </w:rPr>
          <w:t>bpsserver.ks,</w:t>
        </w:r>
        <w:r w:rsidR="00F05DA3" w:rsidRPr="00FD7E3E">
          <w:rPr>
            <w:rFonts w:hint="eastAsia"/>
            <w:rPrChange w:id="5973" w:author="Zhang, Lifen" w:date="2017-04-14T13:39:00Z">
              <w:rPr>
                <w:rFonts w:hint="eastAsia"/>
              </w:rPr>
            </w:rPrChange>
          </w:rPr>
          <w:t>和</w:t>
        </w:r>
        <w:r w:rsidR="00F05DA3" w:rsidRPr="00FD7E3E">
          <w:rPr>
            <w:rPrChange w:id="5974" w:author="Zhang, Lifen" w:date="2017-04-14T13:39:00Z">
              <w:rPr/>
            </w:rPrChange>
          </w:rPr>
          <w:t>bpsserver.ts</w:t>
        </w:r>
        <w:r w:rsidR="00F05DA3" w:rsidRPr="00FD7E3E">
          <w:rPr>
            <w:rFonts w:hint="eastAsia"/>
            <w:rPrChange w:id="5975" w:author="Zhang, Lifen" w:date="2017-04-14T13:39:00Z">
              <w:rPr>
                <w:rFonts w:hint="eastAsia"/>
              </w:rPr>
            </w:rPrChange>
          </w:rPr>
          <w:t>文件移动到</w:t>
        </w:r>
        <w:r w:rsidR="00F05DA3" w:rsidRPr="004E57DB">
          <w:rPr>
            <w:rFonts w:hint="eastAsia"/>
            <w:b/>
            <w:i/>
            <w:color w:val="0070C0"/>
          </w:rPr>
          <w:t>/home/deploy/</w:t>
        </w:r>
        <w:r w:rsidR="00F05DA3" w:rsidRPr="004E57DB">
          <w:rPr>
            <w:b/>
            <w:i/>
            <w:color w:val="0070C0"/>
          </w:rPr>
          <w:t>platform/jksFiles</w:t>
        </w:r>
        <w:r w:rsidR="00F05DA3" w:rsidRPr="00FD7E3E">
          <w:rPr>
            <w:rFonts w:hint="eastAsia"/>
            <w:rPrChange w:id="5976" w:author="Zhang, Lifen" w:date="2017-04-14T13:39:00Z">
              <w:rPr>
                <w:rFonts w:hint="eastAsia"/>
                <w:b/>
                <w:i/>
                <w:color w:val="0070C0"/>
              </w:rPr>
            </w:rPrChange>
          </w:rPr>
          <w:t>路径</w:t>
        </w:r>
        <w:r w:rsidR="00F05DA3" w:rsidRPr="00F05DA3">
          <w:rPr>
            <w:rFonts w:hint="eastAsia"/>
            <w:b/>
            <w:color w:val="FF0000"/>
            <w:rPrChange w:id="5977" w:author="Zhao, Helen" w:date="2017-04-13T18:13:00Z">
              <w:rPr>
                <w:rFonts w:hint="eastAsia"/>
                <w:b/>
                <w:i/>
                <w:color w:val="0070C0"/>
              </w:rPr>
            </w:rPrChange>
          </w:rPr>
          <w:t>下</w:t>
        </w:r>
      </w:ins>
      <w:ins w:id="5978" w:author="Zhao, Helen" w:date="2017-04-13T18:20:00Z">
        <w:r w:rsidR="00D71ABB" w:rsidRPr="00D71ABB">
          <w:rPr>
            <w:rFonts w:hint="eastAsia"/>
            <w:b/>
            <w:noProof/>
            <w:color w:val="FF0000"/>
            <w:rPrChange w:id="5979" w:author="Zhao, Helen" w:date="2017-04-13T18:20:00Z">
              <w:rPr>
                <w:rFonts w:hint="eastAsia"/>
                <w:noProof/>
              </w:rPr>
            </w:rPrChange>
          </w:rPr>
          <w:t>。</w:t>
        </w:r>
      </w:ins>
    </w:p>
    <w:p w14:paraId="3458E131" w14:textId="6660E437" w:rsidR="005A31A3" w:rsidDel="005A31A3" w:rsidRDefault="005A31A3">
      <w:pPr>
        <w:rPr>
          <w:ins w:id="5980" w:author="Zhao, Helen" w:date="2017-04-13T17:28:00Z"/>
          <w:del w:id="5981" w:author="Zhang, Lifen" w:date="2017-04-14T14:01:00Z"/>
        </w:rPr>
        <w:pPrChange w:id="5982" w:author="Zhang, Lifen" w:date="2017-04-14T13:59:00Z">
          <w:pPr>
            <w:pStyle w:val="Heading2"/>
          </w:pPr>
        </w:pPrChange>
      </w:pPr>
    </w:p>
    <w:p w14:paraId="06172B32" w14:textId="0004DC13" w:rsidR="00EC0CDB" w:rsidRPr="00EC0CDB" w:rsidDel="005A31A3" w:rsidRDefault="008D7DDA">
      <w:pPr>
        <w:pStyle w:val="ListParagraph"/>
        <w:rPr>
          <w:ins w:id="5983" w:author="Zhao, Helen" w:date="2017-04-13T17:32:00Z"/>
          <w:del w:id="5984" w:author="Zhang, Lifen" w:date="2017-04-14T14:00:00Z"/>
          <w:b/>
          <w:i/>
          <w:color w:val="0070C0"/>
          <w:rPrChange w:id="5985" w:author="Zhao, Helen" w:date="2017-04-13T17:34:00Z">
            <w:rPr>
              <w:ins w:id="5986" w:author="Zhao, Helen" w:date="2017-04-13T17:32:00Z"/>
              <w:del w:id="5987" w:author="Zhang, Lifen" w:date="2017-04-14T14:00:00Z"/>
            </w:rPr>
          </w:rPrChange>
        </w:rPr>
        <w:pPrChange w:id="5988" w:author="Zhao, Helen" w:date="2017-04-13T17:34:00Z">
          <w:pPr>
            <w:pStyle w:val="Heading2"/>
          </w:pPr>
        </w:pPrChange>
      </w:pPr>
      <w:ins w:id="5989" w:author="Zhao, Helen" w:date="2017-04-13T17:34:00Z">
        <w:del w:id="5990" w:author="Zhang, Lifen" w:date="2017-04-14T14:00:00Z">
          <w:r w:rsidDel="005A31A3">
            <w:rPr>
              <w:b/>
              <w:i/>
              <w:color w:val="0070C0"/>
            </w:rPr>
            <w:delText xml:space="preserve">     </w:delText>
          </w:r>
        </w:del>
      </w:ins>
      <w:ins w:id="5991" w:author="Zhao, Helen" w:date="2017-04-13T17:33:00Z">
        <w:del w:id="5992" w:author="Zhang, Lifen" w:date="2017-04-14T14:00:00Z">
          <w:r w:rsidR="00EC0CDB" w:rsidRPr="00EC0CDB" w:rsidDel="005A31A3">
            <w:rPr>
              <w:b/>
              <w:i/>
              <w:color w:val="0070C0"/>
              <w:rPrChange w:id="5993" w:author="Zhao, Helen" w:date="2017-04-13T17:34:00Z">
                <w:rPr/>
              </w:rPrChange>
            </w:rPr>
            <w:delText>cd /home/deploy</w:delText>
          </w:r>
        </w:del>
      </w:ins>
    </w:p>
    <w:p w14:paraId="6ECF8164" w14:textId="419F7D71" w:rsidR="00EC0CDB" w:rsidRPr="00EC0CDB" w:rsidDel="005A31A3" w:rsidRDefault="00265A3B">
      <w:pPr>
        <w:pStyle w:val="ListParagraph"/>
        <w:rPr>
          <w:ins w:id="5994" w:author="Zhao, Helen" w:date="2017-04-13T17:33:00Z"/>
          <w:del w:id="5995" w:author="Zhang, Lifen" w:date="2017-04-14T14:00:00Z"/>
          <w:b/>
          <w:i/>
          <w:color w:val="0070C0"/>
          <w:rPrChange w:id="5996" w:author="Zhao, Helen" w:date="2017-04-13T17:34:00Z">
            <w:rPr>
              <w:ins w:id="5997" w:author="Zhao, Helen" w:date="2017-04-13T17:33:00Z"/>
              <w:del w:id="5998" w:author="Zhang, Lifen" w:date="2017-04-14T14:00:00Z"/>
            </w:rPr>
          </w:rPrChange>
        </w:rPr>
        <w:pPrChange w:id="5999" w:author="Zhao, Helen" w:date="2017-04-13T17:34:00Z">
          <w:pPr>
            <w:pStyle w:val="Heading2"/>
          </w:pPr>
        </w:pPrChange>
      </w:pPr>
      <w:ins w:id="6000" w:author="Zhao, Helen" w:date="2017-04-13T17:34:00Z">
        <w:del w:id="6001" w:author="Zhang, Lifen" w:date="2017-04-14T14:00:00Z">
          <w:r w:rsidDel="005A31A3">
            <w:rPr>
              <w:b/>
              <w:i/>
              <w:color w:val="0070C0"/>
            </w:rPr>
            <w:delText xml:space="preserve">  </w:delText>
          </w:r>
          <w:r w:rsidR="00EC0CDB" w:rsidDel="005A31A3">
            <w:rPr>
              <w:b/>
              <w:i/>
              <w:color w:val="0070C0"/>
            </w:rPr>
            <w:delText xml:space="preserve">   </w:delText>
          </w:r>
        </w:del>
      </w:ins>
      <w:ins w:id="6002" w:author="Zhao, Helen" w:date="2017-04-13T17:30:00Z">
        <w:del w:id="6003" w:author="Zhang, Lifen" w:date="2017-04-14T14:00:00Z">
          <w:r w:rsidR="00EA3D5B" w:rsidRPr="00EC0CDB" w:rsidDel="005A31A3">
            <w:rPr>
              <w:b/>
              <w:i/>
              <w:color w:val="0070C0"/>
              <w:rPrChange w:id="6004" w:author="Zhao, Helen" w:date="2017-04-13T17:34:00Z">
                <w:rPr/>
              </w:rPrChange>
            </w:rPr>
            <w:delText>sudo</w:delText>
          </w:r>
        </w:del>
      </w:ins>
      <w:ins w:id="6005" w:author="Zhao, Helen" w:date="2017-04-13T17:31:00Z">
        <w:del w:id="6006" w:author="Zhang, Lifen" w:date="2017-04-14T14:00:00Z">
          <w:r w:rsidR="00EA3D5B" w:rsidRPr="00EC0CDB" w:rsidDel="005A31A3">
            <w:rPr>
              <w:b/>
              <w:i/>
              <w:color w:val="0070C0"/>
              <w:rPrChange w:id="6007" w:author="Zhao, Helen" w:date="2017-04-13T17:34:00Z">
                <w:rPr/>
              </w:rPrChange>
            </w:rPr>
            <w:delText xml:space="preserve"> mkdir platform</w:delText>
          </w:r>
        </w:del>
      </w:ins>
    </w:p>
    <w:p w14:paraId="580EA976" w14:textId="33D7538B" w:rsidR="00EC0CDB" w:rsidRPr="00EC0CDB" w:rsidDel="005A31A3" w:rsidRDefault="00265A3B">
      <w:pPr>
        <w:pStyle w:val="ListParagraph"/>
        <w:rPr>
          <w:ins w:id="6008" w:author="Zhao, Helen" w:date="2017-04-13T17:33:00Z"/>
          <w:del w:id="6009" w:author="Zhang, Lifen" w:date="2017-04-14T14:00:00Z"/>
          <w:b/>
          <w:i/>
          <w:color w:val="0070C0"/>
          <w:rPrChange w:id="6010" w:author="Zhao, Helen" w:date="2017-04-13T17:34:00Z">
            <w:rPr>
              <w:ins w:id="6011" w:author="Zhao, Helen" w:date="2017-04-13T17:33:00Z"/>
              <w:del w:id="6012" w:author="Zhang, Lifen" w:date="2017-04-14T14:00:00Z"/>
            </w:rPr>
          </w:rPrChange>
        </w:rPr>
        <w:pPrChange w:id="6013" w:author="Zhao, Helen" w:date="2017-04-13T17:34:00Z">
          <w:pPr>
            <w:pStyle w:val="Heading2"/>
          </w:pPr>
        </w:pPrChange>
      </w:pPr>
      <w:ins w:id="6014" w:author="Zhao, Helen" w:date="2017-04-13T17:34:00Z">
        <w:del w:id="6015" w:author="Zhang, Lifen" w:date="2017-04-14T14:00:00Z">
          <w:r w:rsidDel="005A31A3">
            <w:rPr>
              <w:b/>
              <w:i/>
              <w:color w:val="0070C0"/>
            </w:rPr>
            <w:delText xml:space="preserve">   </w:delText>
          </w:r>
          <w:r w:rsidR="00EC0CDB" w:rsidDel="005A31A3">
            <w:rPr>
              <w:b/>
              <w:i/>
              <w:color w:val="0070C0"/>
            </w:rPr>
            <w:delText xml:space="preserve">  </w:delText>
          </w:r>
        </w:del>
      </w:ins>
      <w:ins w:id="6016" w:author="Zhao, Helen" w:date="2017-04-13T17:33:00Z">
        <w:del w:id="6017" w:author="Zhang, Lifen" w:date="2017-04-14T14:00:00Z">
          <w:r w:rsidR="00EC0CDB" w:rsidRPr="00EC0CDB" w:rsidDel="005A31A3">
            <w:rPr>
              <w:b/>
              <w:i/>
              <w:color w:val="0070C0"/>
              <w:rPrChange w:id="6018" w:author="Zhao, Helen" w:date="2017-04-13T17:34:00Z">
                <w:rPr/>
              </w:rPrChange>
            </w:rPr>
            <w:delText>cd platform</w:delText>
          </w:r>
        </w:del>
      </w:ins>
    </w:p>
    <w:p w14:paraId="4587FB45" w14:textId="3CCC78C6" w:rsidR="00EC0CDB" w:rsidDel="005A31A3" w:rsidRDefault="00EC0CDB">
      <w:pPr>
        <w:pStyle w:val="ListParagraph"/>
        <w:rPr>
          <w:ins w:id="6019" w:author="Zhao, Helen" w:date="2017-04-13T17:35:00Z"/>
          <w:del w:id="6020" w:author="Zhang, Lifen" w:date="2017-04-14T14:00:00Z"/>
          <w:b/>
          <w:i/>
          <w:color w:val="0070C0"/>
        </w:rPr>
        <w:pPrChange w:id="6021" w:author="Zhao, Helen" w:date="2017-04-13T17:34:00Z">
          <w:pPr>
            <w:pStyle w:val="Heading2"/>
          </w:pPr>
        </w:pPrChange>
      </w:pPr>
      <w:ins w:id="6022" w:author="Zhao, Helen" w:date="2017-04-13T17:34:00Z">
        <w:del w:id="6023" w:author="Zhang, Lifen" w:date="2017-04-14T14:00:00Z">
          <w:r w:rsidDel="005A31A3">
            <w:rPr>
              <w:b/>
              <w:i/>
              <w:color w:val="0070C0"/>
            </w:rPr>
            <w:delText xml:space="preserve">     </w:delText>
          </w:r>
        </w:del>
      </w:ins>
      <w:ins w:id="6024" w:author="Zhao, Helen" w:date="2017-04-13T17:33:00Z">
        <w:del w:id="6025" w:author="Zhang, Lifen" w:date="2017-04-14T14:00:00Z">
          <w:r w:rsidRPr="00EC0CDB" w:rsidDel="005A31A3">
            <w:rPr>
              <w:b/>
              <w:i/>
              <w:color w:val="0070C0"/>
              <w:rPrChange w:id="6026" w:author="Zhao, Helen" w:date="2017-04-13T17:34:00Z">
                <w:rPr/>
              </w:rPrChange>
            </w:rPr>
            <w:delText>sudo mkdir jksFiles</w:delText>
          </w:r>
        </w:del>
      </w:ins>
    </w:p>
    <w:p w14:paraId="0D326EBB" w14:textId="68DDF11C" w:rsidR="00450377" w:rsidDel="005A31A3" w:rsidRDefault="00265A3B">
      <w:pPr>
        <w:pStyle w:val="ListParagraph"/>
        <w:rPr>
          <w:ins w:id="6027" w:author="Zhao, Helen" w:date="2017-04-13T18:09:00Z"/>
          <w:del w:id="6028" w:author="Zhang, Lifen" w:date="2017-04-14T14:00:00Z"/>
          <w:b/>
          <w:i/>
          <w:color w:val="0070C0"/>
        </w:rPr>
        <w:pPrChange w:id="6029" w:author="Zhao, Helen" w:date="2017-04-13T17:34:00Z">
          <w:pPr>
            <w:pStyle w:val="Heading2"/>
          </w:pPr>
        </w:pPrChange>
      </w:pPr>
      <w:ins w:id="6030" w:author="Zhao, Helen" w:date="2017-04-13T17:35:00Z">
        <w:del w:id="6031" w:author="Zhang, Lifen" w:date="2017-04-14T14:00:00Z">
          <w:r w:rsidDel="005A31A3">
            <w:rPr>
              <w:b/>
              <w:i/>
              <w:color w:val="0070C0"/>
            </w:rPr>
            <w:delText xml:space="preserve">   </w:delText>
          </w:r>
          <w:r w:rsidR="00450377" w:rsidDel="005A31A3">
            <w:rPr>
              <w:b/>
              <w:i/>
              <w:color w:val="0070C0"/>
            </w:rPr>
            <w:delText xml:space="preserve">  </w:delText>
          </w:r>
        </w:del>
      </w:ins>
      <w:ins w:id="6032" w:author="Zhao, Helen" w:date="2017-04-13T17:36:00Z">
        <w:del w:id="6033" w:author="Zhang, Lifen" w:date="2017-04-14T14:00:00Z">
          <w:r w:rsidR="00450377" w:rsidRPr="004E57DB" w:rsidDel="005A31A3">
            <w:rPr>
              <w:b/>
              <w:i/>
              <w:color w:val="0070C0"/>
            </w:rPr>
            <w:delText>sudo mv</w:delText>
          </w:r>
          <w:r w:rsidDel="005A31A3">
            <w:rPr>
              <w:b/>
              <w:i/>
              <w:color w:val="0070C0"/>
            </w:rPr>
            <w:delText xml:space="preserve"> /home/deploy/</w:delText>
          </w:r>
        </w:del>
      </w:ins>
      <w:ins w:id="6034" w:author="Zhao, Helen" w:date="2017-04-13T18:07:00Z">
        <w:del w:id="6035" w:author="Zhang, Lifen" w:date="2017-04-14T14:00:00Z">
          <w:r w:rsidDel="005A31A3">
            <w:rPr>
              <w:rFonts w:hint="eastAsia"/>
              <w:b/>
              <w:i/>
              <w:color w:val="0070C0"/>
            </w:rPr>
            <w:delText>bpsserver.</w:delText>
          </w:r>
          <w:r w:rsidDel="005A31A3">
            <w:rPr>
              <w:b/>
              <w:i/>
              <w:color w:val="0070C0"/>
            </w:rPr>
            <w:delText>gz</w:delText>
          </w:r>
        </w:del>
      </w:ins>
      <w:ins w:id="6036" w:author="Zhao, Helen" w:date="2017-04-13T17:36:00Z">
        <w:del w:id="6037" w:author="Zhang, Lifen" w:date="2017-04-14T14:00:00Z">
          <w:r w:rsidDel="005A31A3">
            <w:rPr>
              <w:b/>
              <w:i/>
              <w:color w:val="0070C0"/>
            </w:rPr>
            <w:delText>/bpsserver.</w:delText>
          </w:r>
        </w:del>
      </w:ins>
      <w:ins w:id="6038" w:author="Zhao, Helen" w:date="2017-04-13T18:07:00Z">
        <w:del w:id="6039" w:author="Zhang, Lifen" w:date="2017-04-14T14:00:00Z">
          <w:r w:rsidDel="005A31A3">
            <w:rPr>
              <w:b/>
              <w:i/>
              <w:color w:val="0070C0"/>
            </w:rPr>
            <w:delText>ks</w:delText>
          </w:r>
        </w:del>
      </w:ins>
      <w:ins w:id="6040" w:author="Zhao, Helen" w:date="2017-04-13T18:09:00Z">
        <w:del w:id="6041" w:author="Zhang, Lifen" w:date="2017-04-14T14:00:00Z">
          <w:r w:rsidDel="005A31A3">
            <w:rPr>
              <w:b/>
              <w:i/>
              <w:color w:val="0070C0"/>
            </w:rPr>
            <w:delText xml:space="preserve">  </w:delText>
          </w:r>
        </w:del>
      </w:ins>
      <w:ins w:id="6042" w:author="Zhao, Helen" w:date="2017-04-13T18:08:00Z">
        <w:del w:id="6043" w:author="Zhang, Lifen" w:date="2017-04-14T14:00:00Z">
          <w:r w:rsidRPr="00265A3B" w:rsidDel="005A31A3">
            <w:rPr>
              <w:b/>
              <w:i/>
              <w:color w:val="0070C0"/>
              <w:rPrChange w:id="6044" w:author="Zhao, Helen" w:date="2017-04-13T18:08:00Z">
                <w:rPr>
                  <w:noProof/>
                </w:rPr>
              </w:rPrChange>
            </w:rPr>
            <w:delText>/home/deploy/platform/</w:delText>
          </w:r>
          <w:r w:rsidRPr="00265A3B" w:rsidDel="005A31A3">
            <w:rPr>
              <w:b/>
              <w:i/>
              <w:color w:val="0070C0"/>
              <w:rPrChange w:id="6045" w:author="Zhao, Helen" w:date="2017-04-13T18:08:00Z">
                <w:rPr/>
              </w:rPrChange>
            </w:rPr>
            <w:delText>jksFiles</w:delText>
          </w:r>
        </w:del>
      </w:ins>
    </w:p>
    <w:p w14:paraId="69C3A58D" w14:textId="1FF48D91" w:rsidR="00260DF8" w:rsidDel="005A31A3" w:rsidRDefault="00265A3B">
      <w:pPr>
        <w:pStyle w:val="ListParagraph"/>
        <w:ind w:firstLine="195"/>
        <w:rPr>
          <w:ins w:id="6046" w:author="Zhao, Helen" w:date="2017-04-13T18:13:00Z"/>
          <w:del w:id="6047" w:author="Zhang, Lifen" w:date="2017-04-14T14:00:00Z"/>
          <w:b/>
          <w:i/>
          <w:color w:val="0070C0"/>
        </w:rPr>
        <w:pPrChange w:id="6048" w:author="Zhao, Helen" w:date="2017-04-13T18:13:00Z">
          <w:pPr>
            <w:pStyle w:val="Heading2"/>
          </w:pPr>
        </w:pPrChange>
      </w:pPr>
      <w:ins w:id="6049" w:author="Zhao, Helen" w:date="2017-04-13T18:09:00Z">
        <w:del w:id="6050" w:author="Zhang, Lifen" w:date="2017-04-14T14:00:00Z">
          <w:r w:rsidDel="005A31A3">
            <w:rPr>
              <w:b/>
              <w:i/>
              <w:color w:val="0070C0"/>
            </w:rPr>
            <w:delText>sudo mv /home/deploy</w:delText>
          </w:r>
        </w:del>
      </w:ins>
      <w:ins w:id="6051" w:author="Zhao, Helen" w:date="2017-04-13T18:10:00Z">
        <w:del w:id="6052" w:author="Zhang, Lifen" w:date="2017-04-14T14:00:00Z">
          <w:r w:rsidDel="005A31A3">
            <w:rPr>
              <w:b/>
              <w:i/>
              <w:color w:val="0070C0"/>
            </w:rPr>
            <w:delText>/bpsserver.gz/bpsserver.ts  /home/deploy/platform/jksFiles</w:delText>
          </w:r>
        </w:del>
      </w:ins>
      <w:ins w:id="6053" w:author="Zhao, Helen" w:date="2017-04-13T18:09:00Z">
        <w:del w:id="6054" w:author="Zhang, Lifen" w:date="2017-04-14T14:00:00Z">
          <w:r w:rsidDel="005A31A3">
            <w:rPr>
              <w:b/>
              <w:i/>
              <w:color w:val="0070C0"/>
            </w:rPr>
            <w:delText xml:space="preserve"> </w:delText>
          </w:r>
        </w:del>
      </w:ins>
    </w:p>
    <w:p w14:paraId="30D6627C" w14:textId="3C126DA3" w:rsidR="00C71CC4" w:rsidDel="00F05DA3" w:rsidRDefault="00F05DA3">
      <w:pPr>
        <w:rPr>
          <w:ins w:id="6055" w:author="Zhang, Lifen" w:date="2017-03-31T17:13:00Z"/>
          <w:del w:id="6056" w:author="Zhao, Helen" w:date="2017-04-13T18:13:00Z"/>
        </w:rPr>
        <w:pPrChange w:id="6057" w:author="Zhao, Helen" w:date="2017-04-13T18:14:00Z">
          <w:pPr>
            <w:pStyle w:val="Heading2"/>
          </w:pPr>
        </w:pPrChange>
      </w:pPr>
      <w:ins w:id="6058" w:author="Zhao, Helen" w:date="2017-04-13T18:14:00Z">
        <w:r>
          <w:rPr>
            <w:rFonts w:hint="eastAsia"/>
            <w:b/>
            <w:i/>
            <w:color w:val="0070C0"/>
          </w:rPr>
          <w:t xml:space="preserve">  </w:t>
        </w:r>
      </w:ins>
      <w:ins w:id="6059" w:author="Zhao, Helen" w:date="2017-04-13T18:16:00Z">
        <w:r w:rsidR="00B3435A">
          <w:rPr>
            <w:rFonts w:hint="eastAsia"/>
            <w:b/>
            <w:i/>
            <w:color w:val="0070C0"/>
          </w:rPr>
          <w:t xml:space="preserve">   </w:t>
        </w:r>
      </w:ins>
      <w:ins w:id="6060" w:author="Zhao, Helen" w:date="2017-04-13T18:14:00Z">
        <w:r>
          <w:rPr>
            <w:rFonts w:hint="eastAsia"/>
            <w:b/>
            <w:i/>
            <w:color w:val="0070C0"/>
          </w:rPr>
          <w:t xml:space="preserve"> </w:t>
        </w:r>
      </w:ins>
      <w:ins w:id="6061" w:author="Zhang, Lifen" w:date="2017-03-31T16:59:00Z">
        <w:del w:id="6062" w:author="Zhao, Helen" w:date="2017-04-13T18:08:00Z">
          <w:r w:rsidR="00976912" w:rsidDel="00265A3B">
            <w:delText>platform</w:delText>
          </w:r>
          <w:r w:rsidR="00AA66A0" w:rsidDel="00265A3B">
            <w:delText>/</w:delText>
          </w:r>
          <w:r w:rsidR="000E2B46" w:rsidRPr="00A051D2" w:rsidDel="00265A3B">
            <w:delText>jksFiles</w:delText>
          </w:r>
        </w:del>
      </w:ins>
      <w:ins w:id="6063" w:author="Zhang, Lifen" w:date="2017-03-31T16:58:00Z">
        <w:del w:id="6064" w:author="Zhao, Helen" w:date="2017-04-13T18:13:00Z">
          <w:r w:rsidR="00054961" w:rsidDel="00F05DA3">
            <w:rPr>
              <w:rFonts w:hint="eastAsia"/>
              <w:noProof/>
            </w:rPr>
            <w:delText>用</w:delText>
          </w:r>
          <w:r w:rsidR="006048C1" w:rsidDel="00F05DA3">
            <w:delText>bpsserver.ks,</w:delText>
          </w:r>
          <w:r w:rsidR="006048C1" w:rsidDel="00F05DA3">
            <w:rPr>
              <w:rFonts w:hint="eastAsia"/>
            </w:rPr>
            <w:delText>和</w:delText>
          </w:r>
          <w:r w:rsidR="006048C1" w:rsidDel="00F05DA3">
            <w:delText>bpsserver.ts</w:delText>
          </w:r>
          <w:r w:rsidR="00054961" w:rsidDel="00F05DA3">
            <w:rPr>
              <w:rFonts w:hint="eastAsia"/>
              <w:noProof/>
            </w:rPr>
            <w:delText>覆盖当前目录已经存在的证书文件。</w:delText>
          </w:r>
        </w:del>
      </w:ins>
    </w:p>
    <w:p w14:paraId="2C705127" w14:textId="2E1FEF7E" w:rsidR="00F05DA3" w:rsidDel="005A31A3" w:rsidRDefault="00B3435A">
      <w:pPr>
        <w:rPr>
          <w:ins w:id="6065" w:author="Zhao, Helen" w:date="2017-04-13T18:14:00Z"/>
          <w:del w:id="6066" w:author="Zhang, Lifen" w:date="2017-04-14T14:01:00Z"/>
          <w:noProof/>
        </w:rPr>
        <w:pPrChange w:id="6067" w:author="Zhao, Helen" w:date="2017-04-13T18:14:00Z">
          <w:pPr>
            <w:pStyle w:val="Heading2"/>
          </w:pPr>
        </w:pPrChange>
      </w:pPr>
      <w:ins w:id="6068" w:author="Zhao, Helen" w:date="2017-04-13T18:13:00Z">
        <w:r>
          <w:rPr>
            <w:rFonts w:hint="eastAsia"/>
            <w:noProof/>
          </w:rPr>
          <w:t>3.</w:t>
        </w:r>
      </w:ins>
      <w:ins w:id="6069" w:author="Zhao, Helen" w:date="2017-04-13T18:16:00Z">
        <w:r>
          <w:rPr>
            <w:rFonts w:hint="eastAsia"/>
            <w:noProof/>
          </w:rPr>
          <w:t xml:space="preserve">     </w:t>
        </w:r>
      </w:ins>
      <w:ins w:id="6070" w:author="Zhao, Helen" w:date="2017-04-13T18:15:00Z">
        <w:r>
          <w:rPr>
            <w:noProof/>
          </w:rPr>
          <w:t xml:space="preserve"> </w:t>
        </w:r>
      </w:ins>
      <w:ins w:id="6071" w:author="Zhao, Helen" w:date="2017-04-13T18:16:00Z">
        <w:r>
          <w:rPr>
            <w:rFonts w:hint="eastAsia"/>
            <w:noProof/>
          </w:rPr>
          <w:t>移动</w:t>
        </w:r>
      </w:ins>
      <w:ins w:id="6072" w:author="Zhao, Helen" w:date="2017-04-13T18:13:00Z">
        <w:r w:rsidR="00F05DA3">
          <w:rPr>
            <w:rFonts w:hint="eastAsia"/>
            <w:noProof/>
          </w:rPr>
          <w:t>完</w:t>
        </w:r>
        <w:r w:rsidR="00F05DA3" w:rsidRPr="00FD7E3E">
          <w:rPr>
            <w:rFonts w:hint="eastAsia"/>
            <w:rPrChange w:id="6073" w:author="Zhang, Lifen" w:date="2017-04-14T13:39:00Z">
              <w:rPr>
                <w:rFonts w:hint="eastAsia"/>
                <w:b/>
                <w:noProof/>
                <w:color w:val="FF0000"/>
              </w:rPr>
            </w:rPrChange>
          </w:rPr>
          <w:t>在命令行使用</w:t>
        </w:r>
        <w:r w:rsidR="00F05DA3" w:rsidRPr="004E57DB">
          <w:rPr>
            <w:rFonts w:hint="eastAsia"/>
            <w:b/>
            <w:i/>
            <w:color w:val="0070C0"/>
          </w:rPr>
          <w:t>sudo reboot</w:t>
        </w:r>
        <w:r w:rsidR="00F05DA3">
          <w:rPr>
            <w:rFonts w:hint="eastAsia"/>
            <w:noProof/>
          </w:rPr>
          <w:t>重启此虚拟机</w:t>
        </w:r>
      </w:ins>
    </w:p>
    <w:p w14:paraId="5A6A375B" w14:textId="6BE5FF63" w:rsidR="00C71CC4" w:rsidRDefault="00EF02E7">
      <w:pPr>
        <w:rPr>
          <w:ins w:id="6074" w:author="Zhang, Lifen" w:date="2017-03-31T17:10:00Z"/>
          <w:noProof/>
        </w:rPr>
        <w:pPrChange w:id="6075" w:author="Zhao, Helen" w:date="2017-04-13T18:14:00Z">
          <w:pPr>
            <w:pStyle w:val="Heading2"/>
          </w:pPr>
        </w:pPrChange>
      </w:pPr>
      <w:ins w:id="6076" w:author="Zhang, Lifen" w:date="2017-03-31T17:13:00Z">
        <w:del w:id="6077" w:author="Zhao, Helen" w:date="2017-04-13T18:13:00Z">
          <w:r w:rsidDel="00F05DA3">
            <w:rPr>
              <w:rFonts w:hint="eastAsia"/>
              <w:noProof/>
            </w:rPr>
            <w:delText>覆盖完后重启次虚拟机</w:delText>
          </w:r>
        </w:del>
      </w:ins>
    </w:p>
    <w:p w14:paraId="5515777E" w14:textId="65191C41" w:rsidR="009F1132" w:rsidRPr="009F1132" w:rsidDel="002C309F" w:rsidRDefault="009F1132">
      <w:pPr>
        <w:pStyle w:val="ListParagraph"/>
        <w:rPr>
          <w:del w:id="6078" w:author="Zhang, Lifen" w:date="2017-03-31T17:13:00Z"/>
          <w:rPrChange w:id="6079" w:author="Sun, Horace (CH01)" w:date="2017-03-29T16:15:00Z">
            <w:rPr>
              <w:del w:id="6080" w:author="Zhang, Lifen" w:date="2017-03-31T17:13:00Z"/>
              <w:rFonts w:ascii="黑体" w:eastAsia="黑体" w:hAnsi="黑体"/>
              <w:b/>
              <w:color w:val="auto"/>
            </w:rPr>
          </w:rPrChange>
        </w:rPr>
        <w:pPrChange w:id="6081" w:author="Zhang, Lifen" w:date="2017-03-31T17:10:00Z">
          <w:pPr>
            <w:pStyle w:val="Heading2"/>
          </w:pPr>
        </w:pPrChange>
      </w:pPr>
      <w:ins w:id="6082" w:author="Sun, Horace (CH01)" w:date="2017-03-29T16:15:00Z">
        <w:del w:id="6083" w:author="Zhang, Lifen" w:date="2017-03-31T16:36:00Z">
          <w:r w:rsidDel="00A051D2">
            <w:rPr>
              <w:rFonts w:hint="eastAsia"/>
            </w:rPr>
            <w:delText>？</w:delText>
          </w:r>
          <w:r w:rsidDel="00A051D2">
            <w:delText>？？？？？？？？？？</w:delText>
          </w:r>
        </w:del>
      </w:ins>
    </w:p>
    <w:p w14:paraId="57484BFC" w14:textId="5DFF6D12" w:rsidR="00475CE9" w:rsidRDefault="00897B1C" w:rsidP="002405CE">
      <w:pPr>
        <w:pStyle w:val="Heading2"/>
        <w:rPr>
          <w:ins w:id="6084" w:author="Horace Sun" w:date="2017-03-29T15:41:00Z"/>
          <w:rFonts w:ascii="黑体" w:eastAsia="黑体" w:hAnsi="黑体"/>
          <w:b/>
          <w:color w:val="auto"/>
        </w:rPr>
      </w:pPr>
      <w:bookmarkStart w:id="6085" w:name="_Toc478567417"/>
      <w:r>
        <w:rPr>
          <w:rFonts w:ascii="黑体" w:eastAsia="黑体" w:hAnsi="黑体"/>
          <w:b/>
          <w:color w:val="auto"/>
        </w:rPr>
        <w:t xml:space="preserve">7.7 </w:t>
      </w:r>
      <w:r w:rsidR="001E43F9" w:rsidRPr="00245F3E">
        <w:rPr>
          <w:rFonts w:ascii="黑体" w:eastAsia="黑体" w:hAnsi="黑体" w:hint="eastAsia"/>
          <w:b/>
          <w:color w:val="auto"/>
        </w:rPr>
        <w:t>B</w:t>
      </w:r>
      <w:r w:rsidR="001E43F9" w:rsidRPr="00245F3E">
        <w:rPr>
          <w:rFonts w:ascii="黑体" w:eastAsia="黑体" w:hAnsi="黑体"/>
          <w:b/>
          <w:color w:val="auto"/>
        </w:rPr>
        <w:t>PS使用许可安装</w:t>
      </w:r>
      <w:bookmarkEnd w:id="6085"/>
    </w:p>
    <w:p w14:paraId="026E030F" w14:textId="0177A0B7" w:rsidR="002F2147" w:rsidRPr="008811D5" w:rsidRDefault="004224E5">
      <w:pPr>
        <w:pPrChange w:id="6086" w:author="Horace Sun" w:date="2017-03-29T15:41:00Z">
          <w:pPr>
            <w:pStyle w:val="Heading2"/>
          </w:pPr>
        </w:pPrChange>
      </w:pPr>
      <w:ins w:id="6087" w:author="Zhang, Lifen" w:date="2017-03-31T17:11:00Z">
        <w:r>
          <w:rPr>
            <w:rFonts w:hint="eastAsia"/>
          </w:rPr>
          <w:t>待定</w:t>
        </w:r>
        <w:r>
          <w:rPr>
            <w:rFonts w:hint="eastAsia"/>
          </w:rPr>
          <w:t xml:space="preserve"> </w:t>
        </w:r>
        <w:r w:rsidR="00153F2B">
          <w:rPr>
            <w:rFonts w:hint="eastAsia"/>
          </w:rPr>
          <w:t>,</w:t>
        </w:r>
      </w:ins>
      <w:ins w:id="6088" w:author="Zhang, Lifen" w:date="2017-03-31T17:15:00Z">
        <w:r w:rsidR="00153F2B">
          <w:rPr>
            <w:rFonts w:hint="eastAsia"/>
          </w:rPr>
          <w:t>已经有方案，但是只有</w:t>
        </w:r>
      </w:ins>
      <w:ins w:id="6089" w:author="Zhang, Lifen" w:date="2017-03-31T17:16:00Z">
        <w:r w:rsidR="00153F2B">
          <w:rPr>
            <w:rFonts w:hint="eastAsia"/>
          </w:rPr>
          <w:t>jiang</w:t>
        </w:r>
        <w:r w:rsidR="00153F2B">
          <w:t>peng</w:t>
        </w:r>
        <w:r w:rsidR="00153F2B">
          <w:rPr>
            <w:rFonts w:hint="eastAsia"/>
          </w:rPr>
          <w:t>知道，并且还没做</w:t>
        </w:r>
      </w:ins>
      <w:ins w:id="6090" w:author="Zhang, Lifen" w:date="2017-03-31T17:19:00Z">
        <w:r w:rsidR="00183ABB">
          <w:rPr>
            <w:rFonts w:hint="eastAsia"/>
          </w:rPr>
          <w:t>完</w:t>
        </w:r>
      </w:ins>
      <w:ins w:id="6091" w:author="Zhang, Lifen" w:date="2017-03-31T17:16:00Z">
        <w:r w:rsidR="00153F2B">
          <w:rPr>
            <w:rFonts w:hint="eastAsia"/>
          </w:rPr>
          <w:t>。</w:t>
        </w:r>
      </w:ins>
      <w:ins w:id="6092" w:author="Horace Sun" w:date="2017-03-29T15:41:00Z">
        <w:del w:id="6093" w:author="Zhang, Lifen" w:date="2017-03-31T17:10:00Z">
          <w:r w:rsidR="002F2147" w:rsidDel="004224E5">
            <w:rPr>
              <w:rFonts w:hint="eastAsia"/>
            </w:rPr>
            <w:delText>？</w:delText>
          </w:r>
          <w:r w:rsidR="002F2147" w:rsidDel="004224E5">
            <w:delText>？？？？？？？？？？？？？？</w:delText>
          </w:r>
        </w:del>
      </w:ins>
    </w:p>
    <w:p w14:paraId="0B97E36F" w14:textId="77777777" w:rsidR="00F83DA2" w:rsidRDefault="006F40BF" w:rsidP="009C155C">
      <w:pPr>
        <w:pStyle w:val="Heading1"/>
        <w:numPr>
          <w:ilvl w:val="0"/>
          <w:numId w:val="2"/>
        </w:numPr>
        <w:rPr>
          <w:rFonts w:ascii="黑体" w:eastAsia="黑体" w:hAnsi="黑体"/>
          <w:b/>
          <w:color w:val="auto"/>
        </w:rPr>
      </w:pPr>
      <w:bookmarkStart w:id="6094" w:name="_Toc478567418"/>
      <w:r w:rsidRPr="007D36A2">
        <w:rPr>
          <w:rFonts w:ascii="黑体" w:eastAsia="黑体" w:hAnsi="黑体" w:hint="eastAsia"/>
          <w:b/>
          <w:color w:val="auto"/>
        </w:rPr>
        <w:t>安装</w:t>
      </w:r>
      <w:r w:rsidR="00F16B79" w:rsidRPr="007D36A2">
        <w:rPr>
          <w:rFonts w:ascii="黑体" w:eastAsia="黑体" w:hAnsi="黑体" w:hint="eastAsia"/>
          <w:b/>
          <w:color w:val="auto"/>
        </w:rPr>
        <w:t>完成</w:t>
      </w:r>
      <w:bookmarkEnd w:id="0"/>
      <w:bookmarkEnd w:id="1"/>
      <w:r w:rsidR="00DB445D">
        <w:rPr>
          <w:rFonts w:ascii="黑体" w:eastAsia="黑体" w:hAnsi="黑体" w:hint="eastAsia"/>
          <w:b/>
          <w:color w:val="auto"/>
        </w:rPr>
        <w:t>测试</w:t>
      </w:r>
      <w:bookmarkEnd w:id="6094"/>
    </w:p>
    <w:p w14:paraId="5CFCC77B" w14:textId="77777777" w:rsidR="00070605" w:rsidRDefault="00070605" w:rsidP="00531669">
      <w:pPr>
        <w:ind w:firstLine="360"/>
      </w:pPr>
      <w:r>
        <w:rPr>
          <w:rFonts w:hint="eastAsia"/>
        </w:rPr>
        <w:t>在</w:t>
      </w:r>
      <w:r>
        <w:t>完成前面的安装后，</w:t>
      </w:r>
      <w:r w:rsidR="00A005ED">
        <w:rPr>
          <w:rFonts w:hint="eastAsia"/>
        </w:rPr>
        <w:t>就可以</w:t>
      </w:r>
      <w:r w:rsidR="00A005ED">
        <w:t>正常使用</w:t>
      </w:r>
      <w:r w:rsidR="00A005ED">
        <w:t>BPS</w:t>
      </w:r>
      <w:r w:rsidR="00A005ED">
        <w:t>系统了。</w:t>
      </w:r>
      <w:r w:rsidR="00274FC8">
        <w:rPr>
          <w:rFonts w:hint="eastAsia"/>
        </w:rPr>
        <w:t>为</w:t>
      </w:r>
      <w:r w:rsidR="00274FC8">
        <w:t>了确保安装的正确性，在使用之前，你可以通过以下方式进行</w:t>
      </w:r>
      <w:r w:rsidR="00D34247">
        <w:rPr>
          <w:rFonts w:hint="eastAsia"/>
        </w:rPr>
        <w:t>安装</w:t>
      </w:r>
      <w:r w:rsidR="00D34247">
        <w:t>完成测试。</w:t>
      </w:r>
    </w:p>
    <w:p w14:paraId="7635B38D" w14:textId="4CFFDE0A" w:rsidR="00CC3EDB" w:rsidRDefault="00EF6722" w:rsidP="00D00ED5">
      <w:pPr>
        <w:pStyle w:val="ListParagraph"/>
        <w:numPr>
          <w:ilvl w:val="0"/>
          <w:numId w:val="9"/>
        </w:numPr>
        <w:rPr>
          <w:ins w:id="6095" w:author="Horace Sun" w:date="2017-03-29T14:47:00Z"/>
        </w:rPr>
      </w:pPr>
      <w:r>
        <w:t>Niagara</w:t>
      </w:r>
      <w:r>
        <w:t>与子系统的通讯</w:t>
      </w:r>
      <w:ins w:id="6096" w:author="Horace Sun" w:date="2017-03-29T14:49:00Z">
        <w:r w:rsidR="0056238F">
          <w:rPr>
            <w:rFonts w:hint="eastAsia"/>
          </w:rPr>
          <w:t>测试</w:t>
        </w:r>
      </w:ins>
    </w:p>
    <w:p w14:paraId="687D8F53" w14:textId="053624D5" w:rsidR="00EF6722" w:rsidRDefault="006B1EEE">
      <w:pPr>
        <w:pStyle w:val="ListParagraph"/>
        <w:pPrChange w:id="6097" w:author="Horace Sun" w:date="2017-03-29T14:48:00Z">
          <w:pPr>
            <w:pStyle w:val="ListParagraph"/>
            <w:numPr>
              <w:numId w:val="9"/>
            </w:numPr>
            <w:ind w:hanging="360"/>
          </w:pPr>
        </w:pPrChange>
      </w:pPr>
      <w:ins w:id="6098" w:author="Horace Sun" w:date="2017-03-29T14:47:00Z">
        <w:r>
          <w:rPr>
            <w:rFonts w:hint="eastAsia"/>
          </w:rPr>
          <w:lastRenderedPageBreak/>
          <w:t>请</w:t>
        </w:r>
        <w:r>
          <w:t>使用</w:t>
        </w:r>
        <w:r>
          <w:t>Niagara workbench</w:t>
        </w:r>
        <w:r>
          <w:rPr>
            <w:rFonts w:hint="eastAsia"/>
          </w:rPr>
          <w:t>工具</w:t>
        </w:r>
        <w:r>
          <w:t>与子系统进行对接测试。具体请参阅</w:t>
        </w:r>
      </w:ins>
      <w:ins w:id="6099" w:author="Horace Sun" w:date="2017-03-29T14:48:00Z">
        <w:r>
          <w:rPr>
            <w:rFonts w:hint="eastAsia"/>
          </w:rPr>
          <w:t>Tridium Niagara</w:t>
        </w:r>
        <w:r>
          <w:rPr>
            <w:rFonts w:hint="eastAsia"/>
          </w:rPr>
          <w:t>使用</w:t>
        </w:r>
        <w:r>
          <w:t>手册。</w:t>
        </w:r>
      </w:ins>
    </w:p>
    <w:p w14:paraId="754CF4F3" w14:textId="445D2B79" w:rsidR="007F6F70" w:rsidRDefault="007F6F70" w:rsidP="00D00ED5">
      <w:pPr>
        <w:pStyle w:val="ListParagraph"/>
        <w:numPr>
          <w:ilvl w:val="0"/>
          <w:numId w:val="9"/>
        </w:numPr>
        <w:rPr>
          <w:ins w:id="6100" w:author="Horace Sun" w:date="2017-03-29T14:49:00Z"/>
        </w:rPr>
      </w:pPr>
      <w:ins w:id="6101" w:author="Horace Sun" w:date="2017-03-29T14:49:00Z">
        <w:r>
          <w:t>PC</w:t>
        </w:r>
        <w:r>
          <w:t>客户端工作站测试</w:t>
        </w:r>
      </w:ins>
    </w:p>
    <w:p w14:paraId="6FB7D3EF" w14:textId="6B24EF84" w:rsidR="00005191" w:rsidRDefault="0092351D">
      <w:pPr>
        <w:pStyle w:val="ListParagraph"/>
        <w:rPr>
          <w:ins w:id="6102" w:author="Horace Sun" w:date="2017-03-29T14:50:00Z"/>
        </w:rPr>
        <w:pPrChange w:id="6103" w:author="Horace Sun" w:date="2017-03-29T14:49:00Z">
          <w:pPr>
            <w:pStyle w:val="ListParagraph"/>
            <w:numPr>
              <w:numId w:val="9"/>
            </w:numPr>
            <w:ind w:hanging="360"/>
          </w:pPr>
        </w:pPrChange>
      </w:pPr>
      <w:ins w:id="6104" w:author="Horace Sun" w:date="2017-03-29T14:49:00Z">
        <w:r>
          <w:rPr>
            <w:rFonts w:hint="eastAsia"/>
          </w:rPr>
          <w:t>在</w:t>
        </w:r>
        <w:r>
          <w:t>您的</w:t>
        </w:r>
        <w:r>
          <w:t>PC</w:t>
        </w:r>
        <w:r>
          <w:t>工作站上打开谷歌浏览器</w:t>
        </w:r>
      </w:ins>
      <w:ins w:id="6105" w:author="Horace Sun" w:date="2017-03-29T14:50:00Z">
        <w:r>
          <w:t>，</w:t>
        </w:r>
        <w:r>
          <w:rPr>
            <w:rFonts w:hint="eastAsia"/>
          </w:rPr>
          <w:t>并</w:t>
        </w:r>
        <w:r>
          <w:t>输入如下地址</w:t>
        </w:r>
      </w:ins>
      <w:ins w:id="6106" w:author="Horace Sun" w:date="2017-03-29T14:51:00Z">
        <w:r w:rsidR="00480A6A">
          <w:rPr>
            <w:rFonts w:hint="eastAsia"/>
          </w:rPr>
          <w:t>(</w:t>
        </w:r>
        <w:r w:rsidR="00480A6A">
          <w:rPr>
            <w:rFonts w:hint="eastAsia"/>
          </w:rPr>
          <w:t>其中</w:t>
        </w:r>
        <w:r w:rsidR="00480A6A">
          <w:rPr>
            <w:rFonts w:hint="eastAsia"/>
          </w:rPr>
          <w:t>xxx.xxx.xxx.xxx</w:t>
        </w:r>
        <w:r w:rsidR="00480A6A">
          <w:rPr>
            <w:rFonts w:hint="eastAsia"/>
          </w:rPr>
          <w:t>为</w:t>
        </w:r>
        <w:r w:rsidR="00480A6A" w:rsidRPr="00480A6A">
          <w:t>BPS</w:t>
        </w:r>
        <w:r w:rsidR="00480A6A" w:rsidRPr="00480A6A">
          <w:t>访问服务器地址</w:t>
        </w:r>
        <w:r w:rsidR="00480A6A">
          <w:rPr>
            <w:rFonts w:hint="eastAsia"/>
          </w:rPr>
          <w:t>)</w:t>
        </w:r>
      </w:ins>
      <w:ins w:id="6107" w:author="Horace Sun" w:date="2017-03-29T14:52:00Z">
        <w:r w:rsidR="00EA55E9">
          <w:rPr>
            <w:rFonts w:hint="eastAsia"/>
          </w:rPr>
          <w:t>：</w:t>
        </w:r>
      </w:ins>
    </w:p>
    <w:p w14:paraId="12B638B4" w14:textId="2C78B5AC" w:rsidR="0092351D" w:rsidRDefault="00480A6A">
      <w:pPr>
        <w:pStyle w:val="ListParagraph"/>
        <w:rPr>
          <w:ins w:id="6108" w:author="Horace Sun" w:date="2017-03-29T14:50:00Z"/>
        </w:rPr>
        <w:pPrChange w:id="6109" w:author="Horace Sun" w:date="2017-03-29T14:49:00Z">
          <w:pPr>
            <w:pStyle w:val="ListParagraph"/>
            <w:numPr>
              <w:numId w:val="9"/>
            </w:numPr>
            <w:ind w:hanging="360"/>
          </w:pPr>
        </w:pPrChange>
      </w:pPr>
      <w:ins w:id="6110" w:author="Horace Sun" w:date="2017-03-29T14:51:00Z">
        <w:r>
          <w:fldChar w:fldCharType="begin"/>
        </w:r>
        <w:r>
          <w:instrText xml:space="preserve"> HYPERLINK "</w:instrText>
        </w:r>
      </w:ins>
      <w:ins w:id="6111" w:author="Horace Sun" w:date="2017-03-29T14:50:00Z">
        <w:r w:rsidRPr="00480A6A">
          <w:rPr>
            <w:rPrChange w:id="6112" w:author="Horace Sun" w:date="2017-03-29T14:51:00Z">
              <w:rPr>
                <w:rStyle w:val="Hyperlink"/>
              </w:rPr>
            </w:rPrChange>
          </w:rPr>
          <w:instrText>https://</w:instrText>
        </w:r>
      </w:ins>
      <w:ins w:id="6113" w:author="Horace Sun" w:date="2017-03-29T14:51:00Z">
        <w:r w:rsidRPr="00480A6A">
          <w:rPr>
            <w:rPrChange w:id="6114" w:author="Horace Sun" w:date="2017-03-29T14:51:00Z">
              <w:rPr>
                <w:rStyle w:val="Hyperlink"/>
              </w:rPr>
            </w:rPrChange>
          </w:rPr>
          <w:instrText xml:space="preserve">xxx.xxx.xxx.xxx </w:instrText>
        </w:r>
      </w:ins>
      <w:ins w:id="6115" w:author="Horace Sun" w:date="2017-03-29T14:50:00Z">
        <w:r w:rsidRPr="00480A6A">
          <w:rPr>
            <w:rPrChange w:id="6116" w:author="Horace Sun" w:date="2017-03-29T14:51:00Z">
              <w:rPr>
                <w:rStyle w:val="Hyperlink"/>
              </w:rPr>
            </w:rPrChange>
          </w:rPr>
          <w:instrText>/site/1/bps-app-web/index.jsp</w:instrText>
        </w:r>
      </w:ins>
      <w:ins w:id="6117" w:author="Horace Sun" w:date="2017-03-29T14:51:00Z">
        <w:r>
          <w:instrText xml:space="preserve">" </w:instrText>
        </w:r>
        <w:r>
          <w:fldChar w:fldCharType="separate"/>
        </w:r>
      </w:ins>
      <w:ins w:id="6118" w:author="Horace Sun" w:date="2017-03-29T14:50:00Z">
        <w:r w:rsidRPr="00A75548">
          <w:rPr>
            <w:rStyle w:val="Hyperlink"/>
          </w:rPr>
          <w:t>https://</w:t>
        </w:r>
      </w:ins>
      <w:ins w:id="6119" w:author="Horace Sun" w:date="2017-03-29T14:51:00Z">
        <w:r w:rsidRPr="00A75548">
          <w:rPr>
            <w:rStyle w:val="Hyperlink"/>
          </w:rPr>
          <w:t xml:space="preserve">xxx.xxx.xxx.xxx </w:t>
        </w:r>
      </w:ins>
      <w:ins w:id="6120" w:author="Horace Sun" w:date="2017-03-29T14:50:00Z">
        <w:r w:rsidRPr="00A75548">
          <w:rPr>
            <w:rStyle w:val="Hyperlink"/>
          </w:rPr>
          <w:t>/site/1/bps-app-web/index.jsp</w:t>
        </w:r>
      </w:ins>
      <w:ins w:id="6121" w:author="Horace Sun" w:date="2017-03-29T14:51:00Z">
        <w:r>
          <w:fldChar w:fldCharType="end"/>
        </w:r>
      </w:ins>
    </w:p>
    <w:p w14:paraId="69D98C91" w14:textId="43863E42" w:rsidR="00B67D83" w:rsidRDefault="00DB3BD2">
      <w:pPr>
        <w:pStyle w:val="ListParagraph"/>
        <w:rPr>
          <w:ins w:id="6122" w:author="Horace Sun" w:date="2017-03-29T14:53:00Z"/>
        </w:rPr>
        <w:pPrChange w:id="6123" w:author="Horace Sun" w:date="2017-03-29T14:49:00Z">
          <w:pPr>
            <w:pStyle w:val="ListParagraph"/>
            <w:numPr>
              <w:numId w:val="9"/>
            </w:numPr>
            <w:ind w:hanging="360"/>
          </w:pPr>
        </w:pPrChange>
      </w:pPr>
      <w:ins w:id="6124" w:author="Horace Sun" w:date="2017-03-29T14:54:00Z">
        <w:r>
          <w:rPr>
            <w:rFonts w:hint="eastAsia"/>
          </w:rPr>
          <w:t>如果</w:t>
        </w:r>
        <w:r>
          <w:t>出现如下登录页面，则表示安装成功。</w:t>
        </w:r>
      </w:ins>
    </w:p>
    <w:p w14:paraId="2F4AE47B" w14:textId="3511E96A" w:rsidR="00DB3BD2" w:rsidRDefault="00C712E4">
      <w:pPr>
        <w:pStyle w:val="ListParagraph"/>
        <w:jc w:val="center"/>
        <w:rPr>
          <w:ins w:id="6125" w:author="Horace Sun" w:date="2017-03-29T14:58:00Z"/>
        </w:rPr>
        <w:pPrChange w:id="6126" w:author="Horace Sun" w:date="2017-03-29T15:20:00Z">
          <w:pPr>
            <w:pStyle w:val="ListParagraph"/>
            <w:numPr>
              <w:numId w:val="9"/>
            </w:numPr>
            <w:ind w:hanging="360"/>
          </w:pPr>
        </w:pPrChange>
      </w:pPr>
      <w:ins w:id="6127" w:author="Horace Sun" w:date="2017-03-29T14:55:00Z">
        <w:r>
          <w:rPr>
            <w:noProof/>
          </w:rPr>
          <w:drawing>
            <wp:inline distT="0" distB="0" distL="0" distR="0" wp14:anchorId="0B3464A6" wp14:editId="17E5781F">
              <wp:extent cx="3657600" cy="2056553"/>
              <wp:effectExtent l="0" t="0" r="0" b="127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71870" cy="20645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96E422" w14:textId="77777777" w:rsidR="00336333" w:rsidRPr="0092351D" w:rsidRDefault="00336333">
      <w:pPr>
        <w:pStyle w:val="ListParagraph"/>
        <w:rPr>
          <w:ins w:id="6128" w:author="Horace Sun" w:date="2017-03-29T14:49:00Z"/>
        </w:rPr>
        <w:pPrChange w:id="6129" w:author="Horace Sun" w:date="2017-03-29T14:49:00Z">
          <w:pPr>
            <w:pStyle w:val="ListParagraph"/>
            <w:numPr>
              <w:numId w:val="9"/>
            </w:numPr>
            <w:ind w:hanging="360"/>
          </w:pPr>
        </w:pPrChange>
      </w:pPr>
    </w:p>
    <w:p w14:paraId="33F05498" w14:textId="11C1EBB9" w:rsidR="00D34247" w:rsidDel="00411756" w:rsidRDefault="00A44658" w:rsidP="00D00ED5">
      <w:pPr>
        <w:pStyle w:val="ListParagraph"/>
        <w:numPr>
          <w:ilvl w:val="0"/>
          <w:numId w:val="9"/>
        </w:numPr>
        <w:rPr>
          <w:del w:id="6130" w:author="Horace Sun" w:date="2017-03-29T14:55:00Z"/>
        </w:rPr>
      </w:pPr>
      <w:del w:id="6131" w:author="Horace Sun" w:date="2017-03-29T14:55:00Z">
        <w:r w:rsidDel="00411756">
          <w:rPr>
            <w:rFonts w:hint="eastAsia"/>
          </w:rPr>
          <w:delText>从</w:delText>
        </w:r>
        <w:r w:rsidDel="00411756">
          <w:delText>PC</w:delText>
        </w:r>
        <w:r w:rsidDel="00411756">
          <w:delText>客户端打开</w:delText>
        </w:r>
        <w:r w:rsidDel="00411756">
          <w:delText>BPS</w:delText>
        </w:r>
      </w:del>
    </w:p>
    <w:p w14:paraId="25EA2536" w14:textId="37077ACC" w:rsidR="00A44658" w:rsidRDefault="00A44658" w:rsidP="00D00ED5">
      <w:pPr>
        <w:pStyle w:val="ListParagraph"/>
        <w:numPr>
          <w:ilvl w:val="0"/>
          <w:numId w:val="9"/>
        </w:numPr>
        <w:rPr>
          <w:ins w:id="6132" w:author="Horace Sun" w:date="2017-03-29T14:55:00Z"/>
        </w:rPr>
      </w:pPr>
      <w:del w:id="6133" w:author="Horace Sun" w:date="2017-03-29T14:55:00Z">
        <w:r w:rsidDel="00411756">
          <w:rPr>
            <w:rFonts w:hint="eastAsia"/>
          </w:rPr>
          <w:delText>从</w:delText>
        </w:r>
      </w:del>
      <w:r w:rsidR="00F165F7">
        <w:rPr>
          <w:rFonts w:hint="eastAsia"/>
        </w:rPr>
        <w:t>移动</w:t>
      </w:r>
      <w:r w:rsidR="00F165F7">
        <w:t>手机端</w:t>
      </w:r>
      <w:ins w:id="6134" w:author="Horace Sun" w:date="2017-03-29T14:55:00Z">
        <w:r w:rsidR="00411756">
          <w:rPr>
            <w:rFonts w:hint="eastAsia"/>
          </w:rPr>
          <w:t>A</w:t>
        </w:r>
        <w:r w:rsidR="00411756">
          <w:t>PP</w:t>
        </w:r>
      </w:ins>
      <w:del w:id="6135" w:author="Horace Sun" w:date="2017-03-29T14:55:00Z">
        <w:r w:rsidR="00F165F7" w:rsidDel="00CA4A22">
          <w:rPr>
            <w:rFonts w:hint="eastAsia"/>
          </w:rPr>
          <w:delText>打开</w:delText>
        </w:r>
        <w:r w:rsidR="00F165F7" w:rsidDel="00CA4A22">
          <w:delText>BPS</w:delText>
        </w:r>
        <w:r w:rsidR="00F165F7" w:rsidDel="00CA4A22">
          <w:delText>应用</w:delText>
        </w:r>
      </w:del>
      <w:ins w:id="6136" w:author="Horace Sun" w:date="2017-03-29T14:55:00Z">
        <w:r w:rsidR="00154080">
          <w:rPr>
            <w:rFonts w:hint="eastAsia"/>
          </w:rPr>
          <w:t>测试</w:t>
        </w:r>
      </w:ins>
    </w:p>
    <w:p w14:paraId="34FEC1B2" w14:textId="3B0199FF" w:rsidR="00154080" w:rsidRDefault="00930344">
      <w:pPr>
        <w:pStyle w:val="ListParagraph"/>
        <w:pPrChange w:id="6137" w:author="Horace Sun" w:date="2017-03-29T14:55:00Z">
          <w:pPr>
            <w:pStyle w:val="ListParagraph"/>
            <w:numPr>
              <w:numId w:val="9"/>
            </w:numPr>
            <w:ind w:hanging="360"/>
          </w:pPr>
        </w:pPrChange>
      </w:pPr>
      <w:ins w:id="6138" w:author="Horace Sun" w:date="2017-03-29T14:56:00Z">
        <w:r>
          <w:rPr>
            <w:rFonts w:hint="eastAsia"/>
          </w:rPr>
          <w:t>在</w:t>
        </w:r>
        <w:r>
          <w:t>您的智能手机中运行</w:t>
        </w:r>
        <w:r>
          <w:t>BPS</w:t>
        </w:r>
        <w:r>
          <w:rPr>
            <w:rFonts w:hint="eastAsia"/>
          </w:rPr>
          <w:t>应用</w:t>
        </w:r>
        <w:r>
          <w:t>，</w:t>
        </w:r>
      </w:ins>
      <w:ins w:id="6139" w:author="Horace Sun" w:date="2017-03-29T15:01:00Z">
        <w:r w:rsidR="005C1CA0">
          <w:rPr>
            <w:rFonts w:hint="eastAsia"/>
          </w:rPr>
          <w:t>并</w:t>
        </w:r>
        <w:r w:rsidR="005C1CA0">
          <w:t>输入</w:t>
        </w:r>
        <w:r w:rsidR="005C1CA0">
          <w:rPr>
            <w:rFonts w:hint="eastAsia"/>
          </w:rPr>
          <w:t>连接</w:t>
        </w:r>
        <w:r w:rsidR="00C97B12">
          <w:t>地址</w:t>
        </w:r>
      </w:ins>
      <w:ins w:id="6140" w:author="Horace Sun" w:date="2017-03-29T15:02:00Z">
        <w:r w:rsidR="00C97B12">
          <w:rPr>
            <w:rFonts w:hint="eastAsia"/>
          </w:rPr>
          <w:t>、用户</w:t>
        </w:r>
        <w:r w:rsidR="00C97B12">
          <w:t>名</w:t>
        </w:r>
        <w:r w:rsidR="00C97B12">
          <w:rPr>
            <w:rFonts w:hint="eastAsia"/>
          </w:rPr>
          <w:t>及</w:t>
        </w:r>
        <w:r w:rsidR="00C97B12">
          <w:t>密码</w:t>
        </w:r>
      </w:ins>
      <w:ins w:id="6141" w:author="Horace Sun" w:date="2017-03-29T15:18:00Z">
        <w:r w:rsidR="00FC6D3E">
          <w:rPr>
            <w:rFonts w:hint="eastAsia"/>
          </w:rPr>
          <w:t>（</w:t>
        </w:r>
        <w:r w:rsidR="00071FC6">
          <w:rPr>
            <w:rFonts w:hint="eastAsia"/>
          </w:rPr>
          <w:t>具体</w:t>
        </w:r>
        <w:r w:rsidR="00071FC6">
          <w:t>的</w:t>
        </w:r>
        <w:r w:rsidR="00071FC6">
          <w:rPr>
            <w:rFonts w:hint="eastAsia"/>
          </w:rPr>
          <w:t>测试</w:t>
        </w:r>
        <w:r w:rsidR="00FC6D3E">
          <w:rPr>
            <w:rFonts w:hint="eastAsia"/>
          </w:rPr>
          <w:t>用户</w:t>
        </w:r>
        <w:r w:rsidR="00FC6D3E">
          <w:t>名及密码</w:t>
        </w:r>
      </w:ins>
      <w:ins w:id="6142" w:author="Horace Sun" w:date="2017-03-29T15:19:00Z">
        <w:r w:rsidR="00071FC6">
          <w:rPr>
            <w:rFonts w:hint="eastAsia"/>
          </w:rPr>
          <w:t>，</w:t>
        </w:r>
      </w:ins>
      <w:ins w:id="6143" w:author="Horace Sun" w:date="2017-03-29T15:18:00Z">
        <w:r w:rsidR="00FC6D3E">
          <w:t>请</w:t>
        </w:r>
      </w:ins>
      <w:ins w:id="6144" w:author="Horace Sun" w:date="2017-03-29T15:19:00Z">
        <w:r w:rsidR="00071FC6">
          <w:rPr>
            <w:rFonts w:hint="eastAsia"/>
          </w:rPr>
          <w:t>联系</w:t>
        </w:r>
        <w:r w:rsidR="00071FC6">
          <w:t>您的系统建设方</w:t>
        </w:r>
      </w:ins>
      <w:ins w:id="6145" w:author="Horace Sun" w:date="2017-03-29T15:18:00Z">
        <w:r w:rsidR="00FC6D3E">
          <w:t>）</w:t>
        </w:r>
        <w:r w:rsidR="006B39E1">
          <w:rPr>
            <w:rFonts w:hint="eastAsia"/>
          </w:rPr>
          <w:t>，</w:t>
        </w:r>
        <w:r w:rsidR="006B39E1">
          <w:t>如下图：</w:t>
        </w:r>
      </w:ins>
    </w:p>
    <w:p w14:paraId="30E2B04F" w14:textId="1D78DAEB" w:rsidR="004807B4" w:rsidRDefault="004807B4">
      <w:pPr>
        <w:jc w:val="center"/>
        <w:rPr>
          <w:ins w:id="6146" w:author="Horace Sun" w:date="2017-03-29T15:16:00Z"/>
        </w:rPr>
        <w:pPrChange w:id="6147" w:author="Horace Sun" w:date="2017-03-29T15:17:00Z">
          <w:pPr/>
        </w:pPrChange>
      </w:pPr>
      <w:ins w:id="6148" w:author="Horace Sun" w:date="2017-03-29T15:14:00Z">
        <w:r w:rsidRPr="004807B4">
          <w:rPr>
            <w:noProof/>
          </w:rPr>
          <w:drawing>
            <wp:inline distT="0" distB="0" distL="0" distR="0" wp14:anchorId="53605118" wp14:editId="40731BF3">
              <wp:extent cx="1347673" cy="2289975"/>
              <wp:effectExtent l="0" t="0" r="5080" b="0"/>
              <wp:docPr id="13" name="Picture 13" descr="C:\Users\E331827\Downloads\0329_2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C:\Users\E331827\Downloads\0329_2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3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8639" r="14859" b="9974"/>
                      <a:stretch/>
                    </pic:blipFill>
                    <pic:spPr bwMode="auto">
                      <a:xfrm>
                        <a:off x="0" y="0"/>
                        <a:ext cx="1364906" cy="23192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1502CB91" w14:textId="5E73E9E1" w:rsidR="005A2877" w:rsidRDefault="005A2877">
      <w:pPr>
        <w:pStyle w:val="ListParagraph"/>
        <w:rPr>
          <w:ins w:id="6149" w:author="Horace Sun" w:date="2017-03-29T15:16:00Z"/>
        </w:rPr>
        <w:pPrChange w:id="6150" w:author="Horace Sun" w:date="2017-03-29T15:19:00Z">
          <w:pPr/>
        </w:pPrChange>
      </w:pPr>
      <w:ins w:id="6151" w:author="Horace Sun" w:date="2017-03-29T15:16:00Z">
        <w:r>
          <w:rPr>
            <w:rFonts w:hint="eastAsia"/>
          </w:rPr>
          <w:t>登录</w:t>
        </w:r>
        <w:r w:rsidR="006F0495">
          <w:t>成功后，</w:t>
        </w:r>
        <w:r w:rsidR="006F0495">
          <w:rPr>
            <w:rFonts w:hint="eastAsia"/>
          </w:rPr>
          <w:t>如</w:t>
        </w:r>
        <w:r w:rsidR="006F0495">
          <w:t>出现如下工作界面</w:t>
        </w:r>
        <w:r w:rsidR="006F0495">
          <w:rPr>
            <w:rFonts w:hint="eastAsia"/>
          </w:rPr>
          <w:t>，</w:t>
        </w:r>
        <w:r w:rsidR="006F0495">
          <w:t>则说明移动</w:t>
        </w:r>
      </w:ins>
      <w:ins w:id="6152" w:author="Horace Sun" w:date="2017-03-29T15:17:00Z">
        <w:r w:rsidR="006F0495">
          <w:t>端</w:t>
        </w:r>
        <w:r w:rsidR="006F0495">
          <w:t>APP</w:t>
        </w:r>
        <w:r w:rsidR="006F0495">
          <w:t>能够正常工作。</w:t>
        </w:r>
      </w:ins>
    </w:p>
    <w:p w14:paraId="389E8E62" w14:textId="0392A39E" w:rsidR="00BD6F68" w:rsidRPr="00D34247" w:rsidRDefault="004807B4">
      <w:pPr>
        <w:jc w:val="center"/>
        <w:pPrChange w:id="6153" w:author="Horace Sun" w:date="2017-03-29T15:17:00Z">
          <w:pPr/>
        </w:pPrChange>
      </w:pPr>
      <w:ins w:id="6154" w:author="Horace Sun" w:date="2017-03-29T15:15:00Z">
        <w:r w:rsidRPr="00842BF9">
          <w:rPr>
            <w:noProof/>
          </w:rPr>
          <w:lastRenderedPageBreak/>
          <w:drawing>
            <wp:inline distT="0" distB="0" distL="0" distR="0" wp14:anchorId="2A34DADA" wp14:editId="48BCA5FD">
              <wp:extent cx="1288412" cy="2289975"/>
              <wp:effectExtent l="0" t="0" r="7620" b="0"/>
              <wp:docPr id="10" name="Picture 10" descr="C:\BPS\Git\documents\HUE\Graphics\Work Order Visual\work order Android\hiden barjpg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BPS\Git\documents\HUE\Graphics\Work Order Visual\work order Android\hiden barjpg.jpg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98651" cy="23081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6155" w:author="Horace Sun" w:date="2017-03-29T14:48:00Z">
        <w:r w:rsidR="00BD6F68" w:rsidDel="00D61B31">
          <w:delText>路由器设置</w:delText>
        </w:r>
      </w:del>
    </w:p>
    <w:sectPr w:rsidR="00BD6F68" w:rsidRPr="00D34247">
      <w:headerReference w:type="default" r:id="rId3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284" w:author="Zhang, Lifen" w:date="2017-03-27T11:49:00Z" w:initials="ZL">
    <w:p w14:paraId="7A5987E9" w14:textId="77777777" w:rsidR="00503F51" w:rsidRDefault="00503F51" w:rsidP="00147466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新增</w:t>
      </w:r>
    </w:p>
  </w:comment>
  <w:comment w:id="2418" w:author="Zhang, Lifen" w:date="2017-03-28T14:11:00Z" w:initials="ZL">
    <w:p w14:paraId="403C1394" w14:textId="103D033A" w:rsidR="00503F51" w:rsidRDefault="00503F51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这个不知道写不写，</w:t>
      </w:r>
      <w:r>
        <w:rPr>
          <w:rFonts w:hint="eastAsia"/>
        </w:rPr>
        <w:t>DAQ</w:t>
      </w:r>
      <w:r>
        <w:rPr>
          <w:rFonts w:hint="eastAsia"/>
        </w:rPr>
        <w:t>是</w:t>
      </w:r>
      <w:r>
        <w:rPr>
          <w:rFonts w:hint="eastAsia"/>
        </w:rPr>
        <w:t>warren</w:t>
      </w:r>
      <w:r>
        <w:rPr>
          <w:rFonts w:hint="eastAsia"/>
        </w:rPr>
        <w:t>在</w:t>
      </w:r>
      <w:r>
        <w:rPr>
          <w:rFonts w:hint="eastAsia"/>
        </w:rPr>
        <w:t>20170324</w:t>
      </w:r>
      <w:r>
        <w:rPr>
          <w:rFonts w:hint="eastAsia"/>
        </w:rPr>
        <w:t>邮件中新加的，</w:t>
      </w:r>
      <w:r>
        <w:rPr>
          <w:rFonts w:hint="eastAsia"/>
        </w:rPr>
        <w:t>DAQ</w:t>
      </w:r>
      <w:r>
        <w:rPr>
          <w:rFonts w:hint="eastAsia"/>
        </w:rPr>
        <w:t>列空白处的参数还未确定</w:t>
      </w:r>
    </w:p>
  </w:comment>
  <w:comment w:id="5033" w:author="Zhang, Lifen" w:date="2017-03-31T16:12:00Z" w:initials="ZL">
    <w:p w14:paraId="3ADDD5E4" w14:textId="6FC18939" w:rsidR="00503F51" w:rsidRDefault="00503F51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新增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A5987E9" w15:done="0"/>
  <w15:commentEx w15:paraId="403C1394" w15:done="0"/>
  <w15:commentEx w15:paraId="3ADDD5E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1AE504" w14:textId="77777777" w:rsidR="005E6DB5" w:rsidRDefault="005E6DB5" w:rsidP="00B33ED9">
      <w:pPr>
        <w:spacing w:after="0" w:line="240" w:lineRule="auto"/>
      </w:pPr>
      <w:r>
        <w:separator/>
      </w:r>
    </w:p>
  </w:endnote>
  <w:endnote w:type="continuationSeparator" w:id="0">
    <w:p w14:paraId="1933034F" w14:textId="77777777" w:rsidR="005E6DB5" w:rsidRDefault="005E6DB5" w:rsidP="00B33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mata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7EEF94" w14:textId="77777777" w:rsidR="005E6DB5" w:rsidRDefault="005E6DB5" w:rsidP="00B33ED9">
      <w:pPr>
        <w:spacing w:after="0" w:line="240" w:lineRule="auto"/>
      </w:pPr>
      <w:r>
        <w:separator/>
      </w:r>
    </w:p>
  </w:footnote>
  <w:footnote w:type="continuationSeparator" w:id="0">
    <w:p w14:paraId="1F44D738" w14:textId="77777777" w:rsidR="005E6DB5" w:rsidRDefault="005E6DB5" w:rsidP="00B33E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2EA0E6" w14:textId="77777777" w:rsidR="00503F51" w:rsidRPr="006657DD" w:rsidRDefault="00503F51">
    <w:pPr>
      <w:pStyle w:val="Header"/>
      <w:rPr>
        <w:sz w:val="20"/>
        <w:u w:val="single"/>
      </w:rPr>
    </w:pPr>
    <w:r w:rsidRPr="006657DD">
      <w:rPr>
        <w:rFonts w:ascii="宋体" w:hAnsi="宋体" w:hint="eastAsia"/>
        <w:sz w:val="20"/>
        <w:u w:val="single"/>
      </w:rPr>
      <w:t>智慧楼宇运营管理平台</w:t>
    </w:r>
    <w:r>
      <w:rPr>
        <w:rFonts w:ascii="宋体" w:hAnsi="宋体" w:hint="eastAsia"/>
        <w:sz w:val="20"/>
        <w:u w:val="single"/>
      </w:rPr>
      <w:t>（B</w:t>
    </w:r>
    <w:r>
      <w:rPr>
        <w:rFonts w:ascii="宋体" w:hAnsi="宋体"/>
        <w:sz w:val="20"/>
        <w:u w:val="single"/>
      </w:rPr>
      <w:t>PS）</w:t>
    </w:r>
    <w:r w:rsidRPr="006657DD">
      <w:rPr>
        <w:rFonts w:ascii="宋体" w:hAnsi="宋体"/>
        <w:sz w:val="20"/>
        <w:u w:val="single"/>
      </w:rPr>
      <w:t xml:space="preserve">                                                </w:t>
    </w:r>
    <w:r w:rsidRPr="006657DD">
      <w:rPr>
        <w:rFonts w:ascii="宋体" w:hAnsi="宋体"/>
        <w:noProof/>
        <w:sz w:val="20"/>
        <w:u w:val="single"/>
      </w:rPr>
      <w:drawing>
        <wp:inline distT="0" distB="0" distL="0" distR="0" wp14:anchorId="01B9F453" wp14:editId="55DEB5F2">
          <wp:extent cx="674686" cy="142875"/>
          <wp:effectExtent l="0" t="0" r="0" b="0"/>
          <wp:docPr id="202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5"/>
                  <pic:cNvPicPr>
                    <a:picLocks noChangeAspect="1"/>
                  </pic:cNvPicPr>
                </pic:nvPicPr>
                <pic:blipFill rotWithShape="1">
                  <a:blip r:embed="rId1"/>
                  <a:srcRect l="5457" t="30948" r="76696" b="62330"/>
                  <a:stretch/>
                </pic:blipFill>
                <pic:spPr>
                  <a:xfrm>
                    <a:off x="0" y="0"/>
                    <a:ext cx="688216" cy="1457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75687"/>
    <w:multiLevelType w:val="hybridMultilevel"/>
    <w:tmpl w:val="68AC0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B83E79"/>
    <w:multiLevelType w:val="hybridMultilevel"/>
    <w:tmpl w:val="77F439EC"/>
    <w:lvl w:ilvl="0" w:tplc="B7360BD6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C6404A"/>
    <w:multiLevelType w:val="multilevel"/>
    <w:tmpl w:val="804A0AF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eastAsia"/>
      </w:rPr>
    </w:lvl>
  </w:abstractNum>
  <w:abstractNum w:abstractNumId="3" w15:restartNumberingAfterBreak="0">
    <w:nsid w:val="11813941"/>
    <w:multiLevelType w:val="hybridMultilevel"/>
    <w:tmpl w:val="0090E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40251"/>
    <w:multiLevelType w:val="hybridMultilevel"/>
    <w:tmpl w:val="0AB2B37C"/>
    <w:lvl w:ilvl="0" w:tplc="310E3F7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5F3E5D"/>
    <w:multiLevelType w:val="hybridMultilevel"/>
    <w:tmpl w:val="8C40E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20D98"/>
    <w:multiLevelType w:val="hybridMultilevel"/>
    <w:tmpl w:val="30082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9E3875"/>
    <w:multiLevelType w:val="multilevel"/>
    <w:tmpl w:val="804A0AF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eastAsia"/>
      </w:rPr>
    </w:lvl>
  </w:abstractNum>
  <w:abstractNum w:abstractNumId="8" w15:restartNumberingAfterBreak="0">
    <w:nsid w:val="1D9C3018"/>
    <w:multiLevelType w:val="hybridMultilevel"/>
    <w:tmpl w:val="F5E04F4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D427628"/>
    <w:multiLevelType w:val="hybridMultilevel"/>
    <w:tmpl w:val="A0764D2A"/>
    <w:lvl w:ilvl="0" w:tplc="808CF3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3016BD7"/>
    <w:multiLevelType w:val="hybridMultilevel"/>
    <w:tmpl w:val="BAB2E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C068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1273C2A"/>
    <w:multiLevelType w:val="hybridMultilevel"/>
    <w:tmpl w:val="B378A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BB748B"/>
    <w:multiLevelType w:val="hybridMultilevel"/>
    <w:tmpl w:val="B4A48C9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DD4CFA"/>
    <w:multiLevelType w:val="hybridMultilevel"/>
    <w:tmpl w:val="A1FE3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AE2DCF"/>
    <w:multiLevelType w:val="hybridMultilevel"/>
    <w:tmpl w:val="6A827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F61BA4"/>
    <w:multiLevelType w:val="hybridMultilevel"/>
    <w:tmpl w:val="40E271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06F6A00"/>
    <w:multiLevelType w:val="hybridMultilevel"/>
    <w:tmpl w:val="B096D8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11E2E3B"/>
    <w:multiLevelType w:val="hybridMultilevel"/>
    <w:tmpl w:val="974A7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810A28"/>
    <w:multiLevelType w:val="hybridMultilevel"/>
    <w:tmpl w:val="0090E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43540F"/>
    <w:multiLevelType w:val="hybridMultilevel"/>
    <w:tmpl w:val="FE0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702225"/>
    <w:multiLevelType w:val="multilevel"/>
    <w:tmpl w:val="4DC29EB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593B74E0"/>
    <w:multiLevelType w:val="hybridMultilevel"/>
    <w:tmpl w:val="E8A6D5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6F201F"/>
    <w:multiLevelType w:val="hybridMultilevel"/>
    <w:tmpl w:val="BF908A0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F3D6092"/>
    <w:multiLevelType w:val="hybridMultilevel"/>
    <w:tmpl w:val="7E5866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800F19"/>
    <w:multiLevelType w:val="hybridMultilevel"/>
    <w:tmpl w:val="AA12FD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FB73C0"/>
    <w:multiLevelType w:val="hybridMultilevel"/>
    <w:tmpl w:val="CD1AF2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66404A"/>
    <w:multiLevelType w:val="hybridMultilevel"/>
    <w:tmpl w:val="4C942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AB2158"/>
    <w:multiLevelType w:val="hybridMultilevel"/>
    <w:tmpl w:val="F1EC8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F70E5F"/>
    <w:multiLevelType w:val="hybridMultilevel"/>
    <w:tmpl w:val="F1EC8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5A79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BC876E5"/>
    <w:multiLevelType w:val="hybridMultilevel"/>
    <w:tmpl w:val="F5E04F4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11"/>
  </w:num>
  <w:num w:numId="3">
    <w:abstractNumId w:val="16"/>
  </w:num>
  <w:num w:numId="4">
    <w:abstractNumId w:val="14"/>
  </w:num>
  <w:num w:numId="5">
    <w:abstractNumId w:val="17"/>
  </w:num>
  <w:num w:numId="6">
    <w:abstractNumId w:val="30"/>
  </w:num>
  <w:num w:numId="7">
    <w:abstractNumId w:val="21"/>
  </w:num>
  <w:num w:numId="8">
    <w:abstractNumId w:val="19"/>
  </w:num>
  <w:num w:numId="9">
    <w:abstractNumId w:val="15"/>
  </w:num>
  <w:num w:numId="10">
    <w:abstractNumId w:val="26"/>
  </w:num>
  <w:num w:numId="11">
    <w:abstractNumId w:val="5"/>
  </w:num>
  <w:num w:numId="12">
    <w:abstractNumId w:val="10"/>
  </w:num>
  <w:num w:numId="13">
    <w:abstractNumId w:val="25"/>
  </w:num>
  <w:num w:numId="14">
    <w:abstractNumId w:val="2"/>
  </w:num>
  <w:num w:numId="15">
    <w:abstractNumId w:val="9"/>
  </w:num>
  <w:num w:numId="16">
    <w:abstractNumId w:val="7"/>
  </w:num>
  <w:num w:numId="17">
    <w:abstractNumId w:val="31"/>
  </w:num>
  <w:num w:numId="18">
    <w:abstractNumId w:val="8"/>
  </w:num>
  <w:num w:numId="19">
    <w:abstractNumId w:val="0"/>
  </w:num>
  <w:num w:numId="20">
    <w:abstractNumId w:val="18"/>
  </w:num>
  <w:num w:numId="21">
    <w:abstractNumId w:val="3"/>
  </w:num>
  <w:num w:numId="22">
    <w:abstractNumId w:val="12"/>
  </w:num>
  <w:num w:numId="23">
    <w:abstractNumId w:val="20"/>
  </w:num>
  <w:num w:numId="24">
    <w:abstractNumId w:val="13"/>
  </w:num>
  <w:num w:numId="25">
    <w:abstractNumId w:val="23"/>
  </w:num>
  <w:num w:numId="26">
    <w:abstractNumId w:val="27"/>
  </w:num>
  <w:num w:numId="27">
    <w:abstractNumId w:val="22"/>
  </w:num>
  <w:num w:numId="28">
    <w:abstractNumId w:val="28"/>
  </w:num>
  <w:num w:numId="29">
    <w:abstractNumId w:val="6"/>
  </w:num>
  <w:num w:numId="30">
    <w:abstractNumId w:val="29"/>
  </w:num>
  <w:num w:numId="31">
    <w:abstractNumId w:val="4"/>
  </w:num>
  <w:num w:numId="32">
    <w:abstractNumId w:val="2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Horace Sun">
    <w15:presenceInfo w15:providerId="AD" w15:userId="S-1-5-21-1244467668-1331586020-26564730-22724"/>
  </w15:person>
  <w15:person w15:author="Sun, Horace (CH01)">
    <w15:presenceInfo w15:providerId="AD" w15:userId="S-1-5-21-1244467668-1331586020-26564730-22724"/>
  </w15:person>
  <w15:person w15:author="Zhao, Helen">
    <w15:presenceInfo w15:providerId="AD" w15:userId="S-1-5-21-1244467668-1331586020-26564730-131458"/>
  </w15:person>
  <w15:person w15:author="Zhang, Lifen">
    <w15:presenceInfo w15:providerId="AD" w15:userId="S-1-5-21-3588447096-1463914-869570945-200500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visionView w:markup="0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4365"/>
    <w:rsid w:val="0000074A"/>
    <w:rsid w:val="00002B23"/>
    <w:rsid w:val="00003939"/>
    <w:rsid w:val="00003A06"/>
    <w:rsid w:val="0000415A"/>
    <w:rsid w:val="0000501C"/>
    <w:rsid w:val="00005191"/>
    <w:rsid w:val="00006BC5"/>
    <w:rsid w:val="000077C4"/>
    <w:rsid w:val="00007F53"/>
    <w:rsid w:val="000105FA"/>
    <w:rsid w:val="00010ACF"/>
    <w:rsid w:val="000110A6"/>
    <w:rsid w:val="00011A44"/>
    <w:rsid w:val="00012BBC"/>
    <w:rsid w:val="00013BB2"/>
    <w:rsid w:val="000141CE"/>
    <w:rsid w:val="000142CA"/>
    <w:rsid w:val="00016AD5"/>
    <w:rsid w:val="00016F03"/>
    <w:rsid w:val="0001710E"/>
    <w:rsid w:val="00017AC6"/>
    <w:rsid w:val="00017C09"/>
    <w:rsid w:val="00017C18"/>
    <w:rsid w:val="00017E36"/>
    <w:rsid w:val="0002016C"/>
    <w:rsid w:val="00020C86"/>
    <w:rsid w:val="00021431"/>
    <w:rsid w:val="00023023"/>
    <w:rsid w:val="00023E3E"/>
    <w:rsid w:val="00023E5D"/>
    <w:rsid w:val="000271E0"/>
    <w:rsid w:val="00027C41"/>
    <w:rsid w:val="000301AA"/>
    <w:rsid w:val="00032F35"/>
    <w:rsid w:val="00033AC7"/>
    <w:rsid w:val="00034F56"/>
    <w:rsid w:val="0003544C"/>
    <w:rsid w:val="00035A69"/>
    <w:rsid w:val="0004072F"/>
    <w:rsid w:val="000414ED"/>
    <w:rsid w:val="0004277D"/>
    <w:rsid w:val="00042B95"/>
    <w:rsid w:val="00042D23"/>
    <w:rsid w:val="000440BB"/>
    <w:rsid w:val="000449E1"/>
    <w:rsid w:val="00044DEA"/>
    <w:rsid w:val="000450A9"/>
    <w:rsid w:val="000462FE"/>
    <w:rsid w:val="000509B2"/>
    <w:rsid w:val="000512BD"/>
    <w:rsid w:val="000512CE"/>
    <w:rsid w:val="00052178"/>
    <w:rsid w:val="00052584"/>
    <w:rsid w:val="00054961"/>
    <w:rsid w:val="0005749A"/>
    <w:rsid w:val="00057AB2"/>
    <w:rsid w:val="00061380"/>
    <w:rsid w:val="000652DE"/>
    <w:rsid w:val="00066844"/>
    <w:rsid w:val="00067B17"/>
    <w:rsid w:val="00070605"/>
    <w:rsid w:val="000707BA"/>
    <w:rsid w:val="00070C20"/>
    <w:rsid w:val="00071FC6"/>
    <w:rsid w:val="0007233E"/>
    <w:rsid w:val="00072B70"/>
    <w:rsid w:val="00072D9B"/>
    <w:rsid w:val="00073F6B"/>
    <w:rsid w:val="0007728B"/>
    <w:rsid w:val="0008001B"/>
    <w:rsid w:val="00080CF3"/>
    <w:rsid w:val="00080F16"/>
    <w:rsid w:val="00081750"/>
    <w:rsid w:val="000824B9"/>
    <w:rsid w:val="000825B9"/>
    <w:rsid w:val="000825CE"/>
    <w:rsid w:val="00082689"/>
    <w:rsid w:val="00082EEE"/>
    <w:rsid w:val="000845E3"/>
    <w:rsid w:val="000845F5"/>
    <w:rsid w:val="000909C4"/>
    <w:rsid w:val="00091376"/>
    <w:rsid w:val="00091911"/>
    <w:rsid w:val="00091EAF"/>
    <w:rsid w:val="00092135"/>
    <w:rsid w:val="0009347D"/>
    <w:rsid w:val="00093602"/>
    <w:rsid w:val="00095308"/>
    <w:rsid w:val="00095A5E"/>
    <w:rsid w:val="00095EF2"/>
    <w:rsid w:val="00096FAA"/>
    <w:rsid w:val="000979E0"/>
    <w:rsid w:val="000A02FB"/>
    <w:rsid w:val="000A21C6"/>
    <w:rsid w:val="000A26E3"/>
    <w:rsid w:val="000A2EF9"/>
    <w:rsid w:val="000A4775"/>
    <w:rsid w:val="000A7B30"/>
    <w:rsid w:val="000B066E"/>
    <w:rsid w:val="000B0875"/>
    <w:rsid w:val="000B0DFA"/>
    <w:rsid w:val="000B3DFA"/>
    <w:rsid w:val="000B4C3A"/>
    <w:rsid w:val="000B4F7E"/>
    <w:rsid w:val="000B63A4"/>
    <w:rsid w:val="000B7426"/>
    <w:rsid w:val="000C325D"/>
    <w:rsid w:val="000C33AD"/>
    <w:rsid w:val="000C5466"/>
    <w:rsid w:val="000C6259"/>
    <w:rsid w:val="000C6A3D"/>
    <w:rsid w:val="000C71C0"/>
    <w:rsid w:val="000C7D98"/>
    <w:rsid w:val="000D009A"/>
    <w:rsid w:val="000D1932"/>
    <w:rsid w:val="000D2B2A"/>
    <w:rsid w:val="000D41AC"/>
    <w:rsid w:val="000D4D73"/>
    <w:rsid w:val="000D4DD9"/>
    <w:rsid w:val="000D5BB8"/>
    <w:rsid w:val="000D6012"/>
    <w:rsid w:val="000D6F6C"/>
    <w:rsid w:val="000D7BED"/>
    <w:rsid w:val="000E109D"/>
    <w:rsid w:val="000E22C9"/>
    <w:rsid w:val="000E2B46"/>
    <w:rsid w:val="000E3281"/>
    <w:rsid w:val="000E6654"/>
    <w:rsid w:val="000E73DB"/>
    <w:rsid w:val="000E76B9"/>
    <w:rsid w:val="000F07DD"/>
    <w:rsid w:val="000F49BD"/>
    <w:rsid w:val="000F4DD1"/>
    <w:rsid w:val="000F533A"/>
    <w:rsid w:val="000F60E6"/>
    <w:rsid w:val="000F67B3"/>
    <w:rsid w:val="000F6A86"/>
    <w:rsid w:val="000F703C"/>
    <w:rsid w:val="0010030A"/>
    <w:rsid w:val="001004EC"/>
    <w:rsid w:val="00100A37"/>
    <w:rsid w:val="001013A7"/>
    <w:rsid w:val="001023F0"/>
    <w:rsid w:val="00104AC9"/>
    <w:rsid w:val="00105A98"/>
    <w:rsid w:val="00105C22"/>
    <w:rsid w:val="00105DAA"/>
    <w:rsid w:val="00106092"/>
    <w:rsid w:val="00106A83"/>
    <w:rsid w:val="00106AC8"/>
    <w:rsid w:val="00111549"/>
    <w:rsid w:val="001126E0"/>
    <w:rsid w:val="00112E0E"/>
    <w:rsid w:val="00112EAE"/>
    <w:rsid w:val="00116030"/>
    <w:rsid w:val="00116199"/>
    <w:rsid w:val="00116933"/>
    <w:rsid w:val="00116992"/>
    <w:rsid w:val="00116FDF"/>
    <w:rsid w:val="0012248A"/>
    <w:rsid w:val="00122AAC"/>
    <w:rsid w:val="00122FEB"/>
    <w:rsid w:val="00123057"/>
    <w:rsid w:val="0012320C"/>
    <w:rsid w:val="00124C3C"/>
    <w:rsid w:val="0012567F"/>
    <w:rsid w:val="00126A57"/>
    <w:rsid w:val="00126FA5"/>
    <w:rsid w:val="00127231"/>
    <w:rsid w:val="001277C3"/>
    <w:rsid w:val="0012796B"/>
    <w:rsid w:val="001309C2"/>
    <w:rsid w:val="001339DF"/>
    <w:rsid w:val="00134C4F"/>
    <w:rsid w:val="00134EE2"/>
    <w:rsid w:val="001350DE"/>
    <w:rsid w:val="001353CA"/>
    <w:rsid w:val="0013559E"/>
    <w:rsid w:val="00136C09"/>
    <w:rsid w:val="00136F61"/>
    <w:rsid w:val="00137120"/>
    <w:rsid w:val="001402D4"/>
    <w:rsid w:val="00140B0C"/>
    <w:rsid w:val="001410CE"/>
    <w:rsid w:val="0014241C"/>
    <w:rsid w:val="00142542"/>
    <w:rsid w:val="00143FCA"/>
    <w:rsid w:val="00147466"/>
    <w:rsid w:val="001501DA"/>
    <w:rsid w:val="00150665"/>
    <w:rsid w:val="0015079F"/>
    <w:rsid w:val="00151301"/>
    <w:rsid w:val="00152796"/>
    <w:rsid w:val="00153089"/>
    <w:rsid w:val="0015327A"/>
    <w:rsid w:val="0015331C"/>
    <w:rsid w:val="00153F2B"/>
    <w:rsid w:val="00154080"/>
    <w:rsid w:val="00156A88"/>
    <w:rsid w:val="00160420"/>
    <w:rsid w:val="00160961"/>
    <w:rsid w:val="001618FA"/>
    <w:rsid w:val="00162E01"/>
    <w:rsid w:val="001631C1"/>
    <w:rsid w:val="00164C8D"/>
    <w:rsid w:val="00165F90"/>
    <w:rsid w:val="00166291"/>
    <w:rsid w:val="0016642E"/>
    <w:rsid w:val="00166B8C"/>
    <w:rsid w:val="001672F9"/>
    <w:rsid w:val="0016759B"/>
    <w:rsid w:val="00170A60"/>
    <w:rsid w:val="001713F1"/>
    <w:rsid w:val="00172080"/>
    <w:rsid w:val="00172329"/>
    <w:rsid w:val="00173CFA"/>
    <w:rsid w:val="001800C3"/>
    <w:rsid w:val="0018127D"/>
    <w:rsid w:val="00182DDA"/>
    <w:rsid w:val="0018331B"/>
    <w:rsid w:val="00183336"/>
    <w:rsid w:val="0018358E"/>
    <w:rsid w:val="00183ABB"/>
    <w:rsid w:val="001845C8"/>
    <w:rsid w:val="001852A7"/>
    <w:rsid w:val="0018712B"/>
    <w:rsid w:val="001900E5"/>
    <w:rsid w:val="00190CC6"/>
    <w:rsid w:val="00191AB8"/>
    <w:rsid w:val="00191C58"/>
    <w:rsid w:val="001921D6"/>
    <w:rsid w:val="0019283F"/>
    <w:rsid w:val="0019298C"/>
    <w:rsid w:val="0019373F"/>
    <w:rsid w:val="001952B3"/>
    <w:rsid w:val="0019530B"/>
    <w:rsid w:val="001958B5"/>
    <w:rsid w:val="00196914"/>
    <w:rsid w:val="001969A1"/>
    <w:rsid w:val="001973CB"/>
    <w:rsid w:val="001978D5"/>
    <w:rsid w:val="001A01FA"/>
    <w:rsid w:val="001A0DBC"/>
    <w:rsid w:val="001A11D4"/>
    <w:rsid w:val="001A307D"/>
    <w:rsid w:val="001A3D60"/>
    <w:rsid w:val="001A3F7C"/>
    <w:rsid w:val="001A3F9B"/>
    <w:rsid w:val="001A5272"/>
    <w:rsid w:val="001A54CE"/>
    <w:rsid w:val="001B0D74"/>
    <w:rsid w:val="001B1C56"/>
    <w:rsid w:val="001B3E3A"/>
    <w:rsid w:val="001B6788"/>
    <w:rsid w:val="001C281C"/>
    <w:rsid w:val="001C34B0"/>
    <w:rsid w:val="001C3A80"/>
    <w:rsid w:val="001C469A"/>
    <w:rsid w:val="001C4B13"/>
    <w:rsid w:val="001C5370"/>
    <w:rsid w:val="001C6866"/>
    <w:rsid w:val="001C7FA8"/>
    <w:rsid w:val="001D1E6A"/>
    <w:rsid w:val="001D2C57"/>
    <w:rsid w:val="001D2CC4"/>
    <w:rsid w:val="001D4331"/>
    <w:rsid w:val="001D4494"/>
    <w:rsid w:val="001D5576"/>
    <w:rsid w:val="001D6791"/>
    <w:rsid w:val="001D6EA5"/>
    <w:rsid w:val="001E0FF1"/>
    <w:rsid w:val="001E1F2E"/>
    <w:rsid w:val="001E20DB"/>
    <w:rsid w:val="001E22DE"/>
    <w:rsid w:val="001E2410"/>
    <w:rsid w:val="001E2D23"/>
    <w:rsid w:val="001E3333"/>
    <w:rsid w:val="001E42D1"/>
    <w:rsid w:val="001E43F9"/>
    <w:rsid w:val="001E51B6"/>
    <w:rsid w:val="001E600E"/>
    <w:rsid w:val="001E6400"/>
    <w:rsid w:val="001E7662"/>
    <w:rsid w:val="001F0C4B"/>
    <w:rsid w:val="001F128C"/>
    <w:rsid w:val="001F1843"/>
    <w:rsid w:val="001F2950"/>
    <w:rsid w:val="001F2BF9"/>
    <w:rsid w:val="001F2E66"/>
    <w:rsid w:val="001F31A9"/>
    <w:rsid w:val="001F3F70"/>
    <w:rsid w:val="001F445C"/>
    <w:rsid w:val="001F5096"/>
    <w:rsid w:val="001F5513"/>
    <w:rsid w:val="001F5745"/>
    <w:rsid w:val="001F5784"/>
    <w:rsid w:val="001F5A72"/>
    <w:rsid w:val="001F733F"/>
    <w:rsid w:val="00200DE9"/>
    <w:rsid w:val="0020203F"/>
    <w:rsid w:val="0020215C"/>
    <w:rsid w:val="00202777"/>
    <w:rsid w:val="0020310A"/>
    <w:rsid w:val="00204274"/>
    <w:rsid w:val="002076AA"/>
    <w:rsid w:val="00211C7E"/>
    <w:rsid w:val="00212544"/>
    <w:rsid w:val="00213119"/>
    <w:rsid w:val="002136D0"/>
    <w:rsid w:val="00213908"/>
    <w:rsid w:val="0021566E"/>
    <w:rsid w:val="00215DB3"/>
    <w:rsid w:val="00216C68"/>
    <w:rsid w:val="00216E60"/>
    <w:rsid w:val="0022063F"/>
    <w:rsid w:val="0022067B"/>
    <w:rsid w:val="00220D9D"/>
    <w:rsid w:val="00221017"/>
    <w:rsid w:val="00221886"/>
    <w:rsid w:val="0022226D"/>
    <w:rsid w:val="00222F49"/>
    <w:rsid w:val="002243A0"/>
    <w:rsid w:val="00224D5D"/>
    <w:rsid w:val="00224F65"/>
    <w:rsid w:val="00225EAC"/>
    <w:rsid w:val="00226A51"/>
    <w:rsid w:val="0022783D"/>
    <w:rsid w:val="002306AE"/>
    <w:rsid w:val="00230CB4"/>
    <w:rsid w:val="00233E1C"/>
    <w:rsid w:val="002353DA"/>
    <w:rsid w:val="00235891"/>
    <w:rsid w:val="00235B8F"/>
    <w:rsid w:val="00236745"/>
    <w:rsid w:val="00236793"/>
    <w:rsid w:val="00236C52"/>
    <w:rsid w:val="002371EB"/>
    <w:rsid w:val="00237DE2"/>
    <w:rsid w:val="002405CE"/>
    <w:rsid w:val="0024135D"/>
    <w:rsid w:val="00241639"/>
    <w:rsid w:val="002416EE"/>
    <w:rsid w:val="00241C9C"/>
    <w:rsid w:val="00242425"/>
    <w:rsid w:val="00242B69"/>
    <w:rsid w:val="00243712"/>
    <w:rsid w:val="00243ACB"/>
    <w:rsid w:val="00243BDA"/>
    <w:rsid w:val="0024474A"/>
    <w:rsid w:val="00245F3E"/>
    <w:rsid w:val="00246E30"/>
    <w:rsid w:val="00247203"/>
    <w:rsid w:val="0024735E"/>
    <w:rsid w:val="0024794D"/>
    <w:rsid w:val="00252FC9"/>
    <w:rsid w:val="00254E21"/>
    <w:rsid w:val="002553A4"/>
    <w:rsid w:val="002556E5"/>
    <w:rsid w:val="00255CF1"/>
    <w:rsid w:val="00256A1F"/>
    <w:rsid w:val="00257FC7"/>
    <w:rsid w:val="00260CCD"/>
    <w:rsid w:val="00260DF8"/>
    <w:rsid w:val="0026131E"/>
    <w:rsid w:val="00262653"/>
    <w:rsid w:val="002640EF"/>
    <w:rsid w:val="00264613"/>
    <w:rsid w:val="00264CDF"/>
    <w:rsid w:val="00265A3B"/>
    <w:rsid w:val="00266969"/>
    <w:rsid w:val="00267627"/>
    <w:rsid w:val="00270C97"/>
    <w:rsid w:val="002721F3"/>
    <w:rsid w:val="00272A64"/>
    <w:rsid w:val="00274434"/>
    <w:rsid w:val="00274FC8"/>
    <w:rsid w:val="00275A07"/>
    <w:rsid w:val="002774ED"/>
    <w:rsid w:val="00280A1C"/>
    <w:rsid w:val="0028153F"/>
    <w:rsid w:val="00282248"/>
    <w:rsid w:val="00282A07"/>
    <w:rsid w:val="00283E46"/>
    <w:rsid w:val="00284EF5"/>
    <w:rsid w:val="00286065"/>
    <w:rsid w:val="00286770"/>
    <w:rsid w:val="00286F12"/>
    <w:rsid w:val="00292C16"/>
    <w:rsid w:val="002942F2"/>
    <w:rsid w:val="002954AB"/>
    <w:rsid w:val="002959CF"/>
    <w:rsid w:val="00295C15"/>
    <w:rsid w:val="00297E31"/>
    <w:rsid w:val="00297ECB"/>
    <w:rsid w:val="002A0C71"/>
    <w:rsid w:val="002A19C5"/>
    <w:rsid w:val="002A1A15"/>
    <w:rsid w:val="002A1C04"/>
    <w:rsid w:val="002A2211"/>
    <w:rsid w:val="002A2241"/>
    <w:rsid w:val="002A388C"/>
    <w:rsid w:val="002A3F4B"/>
    <w:rsid w:val="002A4A91"/>
    <w:rsid w:val="002A62BC"/>
    <w:rsid w:val="002A759C"/>
    <w:rsid w:val="002A7CFE"/>
    <w:rsid w:val="002B0138"/>
    <w:rsid w:val="002B07B6"/>
    <w:rsid w:val="002B2B9C"/>
    <w:rsid w:val="002B39BE"/>
    <w:rsid w:val="002B3A18"/>
    <w:rsid w:val="002B4447"/>
    <w:rsid w:val="002B4638"/>
    <w:rsid w:val="002B5480"/>
    <w:rsid w:val="002B625A"/>
    <w:rsid w:val="002B7034"/>
    <w:rsid w:val="002C11F5"/>
    <w:rsid w:val="002C12CE"/>
    <w:rsid w:val="002C309F"/>
    <w:rsid w:val="002C320A"/>
    <w:rsid w:val="002C33A9"/>
    <w:rsid w:val="002C54C0"/>
    <w:rsid w:val="002C7E6A"/>
    <w:rsid w:val="002D09CB"/>
    <w:rsid w:val="002D2861"/>
    <w:rsid w:val="002D3818"/>
    <w:rsid w:val="002D38BE"/>
    <w:rsid w:val="002D3BB3"/>
    <w:rsid w:val="002D3D4D"/>
    <w:rsid w:val="002D544B"/>
    <w:rsid w:val="002D75E9"/>
    <w:rsid w:val="002D7C5D"/>
    <w:rsid w:val="002E0E6B"/>
    <w:rsid w:val="002E321D"/>
    <w:rsid w:val="002E5B0C"/>
    <w:rsid w:val="002E7BD4"/>
    <w:rsid w:val="002F12D8"/>
    <w:rsid w:val="002F2147"/>
    <w:rsid w:val="002F2262"/>
    <w:rsid w:val="002F2DBA"/>
    <w:rsid w:val="002F333E"/>
    <w:rsid w:val="002F3523"/>
    <w:rsid w:val="002F40E8"/>
    <w:rsid w:val="002F6C9E"/>
    <w:rsid w:val="00301E31"/>
    <w:rsid w:val="00302CCB"/>
    <w:rsid w:val="003034BB"/>
    <w:rsid w:val="00305BE4"/>
    <w:rsid w:val="00305E52"/>
    <w:rsid w:val="00306523"/>
    <w:rsid w:val="0031086D"/>
    <w:rsid w:val="00310D8B"/>
    <w:rsid w:val="0031122B"/>
    <w:rsid w:val="003124CA"/>
    <w:rsid w:val="00312E15"/>
    <w:rsid w:val="0031406F"/>
    <w:rsid w:val="00314554"/>
    <w:rsid w:val="003147BA"/>
    <w:rsid w:val="00314888"/>
    <w:rsid w:val="00316A3C"/>
    <w:rsid w:val="0031700A"/>
    <w:rsid w:val="00317391"/>
    <w:rsid w:val="003208BC"/>
    <w:rsid w:val="00321069"/>
    <w:rsid w:val="00321210"/>
    <w:rsid w:val="00321C9D"/>
    <w:rsid w:val="00321E5E"/>
    <w:rsid w:val="0032310B"/>
    <w:rsid w:val="0032340F"/>
    <w:rsid w:val="00323A7D"/>
    <w:rsid w:val="00324F8C"/>
    <w:rsid w:val="003272E0"/>
    <w:rsid w:val="00327E11"/>
    <w:rsid w:val="003306A8"/>
    <w:rsid w:val="00331187"/>
    <w:rsid w:val="00331961"/>
    <w:rsid w:val="00331FFA"/>
    <w:rsid w:val="0033269D"/>
    <w:rsid w:val="00332A62"/>
    <w:rsid w:val="00333753"/>
    <w:rsid w:val="00334006"/>
    <w:rsid w:val="00334413"/>
    <w:rsid w:val="00334609"/>
    <w:rsid w:val="0033462F"/>
    <w:rsid w:val="003348FD"/>
    <w:rsid w:val="00335508"/>
    <w:rsid w:val="00336333"/>
    <w:rsid w:val="00336724"/>
    <w:rsid w:val="003368F5"/>
    <w:rsid w:val="0033770E"/>
    <w:rsid w:val="0034056E"/>
    <w:rsid w:val="003432F7"/>
    <w:rsid w:val="0034494E"/>
    <w:rsid w:val="003474F3"/>
    <w:rsid w:val="00350827"/>
    <w:rsid w:val="00354D35"/>
    <w:rsid w:val="003553D3"/>
    <w:rsid w:val="00356F07"/>
    <w:rsid w:val="00357A19"/>
    <w:rsid w:val="00357BC8"/>
    <w:rsid w:val="00361A58"/>
    <w:rsid w:val="00361DAA"/>
    <w:rsid w:val="00364055"/>
    <w:rsid w:val="003661C9"/>
    <w:rsid w:val="003668F5"/>
    <w:rsid w:val="00366BCB"/>
    <w:rsid w:val="00367F89"/>
    <w:rsid w:val="00370005"/>
    <w:rsid w:val="00370B4D"/>
    <w:rsid w:val="003717EB"/>
    <w:rsid w:val="003732CC"/>
    <w:rsid w:val="003738EB"/>
    <w:rsid w:val="003745C8"/>
    <w:rsid w:val="00374C93"/>
    <w:rsid w:val="00374DD8"/>
    <w:rsid w:val="00382F5B"/>
    <w:rsid w:val="00383AD4"/>
    <w:rsid w:val="003903E6"/>
    <w:rsid w:val="00391A5D"/>
    <w:rsid w:val="00392D24"/>
    <w:rsid w:val="00395148"/>
    <w:rsid w:val="0039697E"/>
    <w:rsid w:val="00396B58"/>
    <w:rsid w:val="0039720B"/>
    <w:rsid w:val="003A0DFB"/>
    <w:rsid w:val="003A0F35"/>
    <w:rsid w:val="003A20AA"/>
    <w:rsid w:val="003A25C4"/>
    <w:rsid w:val="003A2DC0"/>
    <w:rsid w:val="003A32CF"/>
    <w:rsid w:val="003A3DD0"/>
    <w:rsid w:val="003A49A0"/>
    <w:rsid w:val="003A6317"/>
    <w:rsid w:val="003A794E"/>
    <w:rsid w:val="003A7CFF"/>
    <w:rsid w:val="003B0354"/>
    <w:rsid w:val="003B2412"/>
    <w:rsid w:val="003B2508"/>
    <w:rsid w:val="003B2722"/>
    <w:rsid w:val="003B29D9"/>
    <w:rsid w:val="003B32F4"/>
    <w:rsid w:val="003B4067"/>
    <w:rsid w:val="003B518E"/>
    <w:rsid w:val="003C08DF"/>
    <w:rsid w:val="003C245D"/>
    <w:rsid w:val="003C3846"/>
    <w:rsid w:val="003C3ABC"/>
    <w:rsid w:val="003C414D"/>
    <w:rsid w:val="003C6AEB"/>
    <w:rsid w:val="003C6BA3"/>
    <w:rsid w:val="003C761D"/>
    <w:rsid w:val="003D0640"/>
    <w:rsid w:val="003D2C3A"/>
    <w:rsid w:val="003D3DEC"/>
    <w:rsid w:val="003D3F5B"/>
    <w:rsid w:val="003E0452"/>
    <w:rsid w:val="003E22A2"/>
    <w:rsid w:val="003E23C9"/>
    <w:rsid w:val="003E398E"/>
    <w:rsid w:val="003E4043"/>
    <w:rsid w:val="003E5BDF"/>
    <w:rsid w:val="003E6426"/>
    <w:rsid w:val="003E75DC"/>
    <w:rsid w:val="003F0FAA"/>
    <w:rsid w:val="003F108F"/>
    <w:rsid w:val="003F1B56"/>
    <w:rsid w:val="003F2566"/>
    <w:rsid w:val="003F34F4"/>
    <w:rsid w:val="003F3550"/>
    <w:rsid w:val="003F4757"/>
    <w:rsid w:val="003F5942"/>
    <w:rsid w:val="003F68CF"/>
    <w:rsid w:val="003F758D"/>
    <w:rsid w:val="003F78FF"/>
    <w:rsid w:val="00400DB3"/>
    <w:rsid w:val="00400F33"/>
    <w:rsid w:val="00403FAA"/>
    <w:rsid w:val="004040FA"/>
    <w:rsid w:val="00406151"/>
    <w:rsid w:val="0040696C"/>
    <w:rsid w:val="00407F26"/>
    <w:rsid w:val="0041069B"/>
    <w:rsid w:val="00411756"/>
    <w:rsid w:val="00412DF7"/>
    <w:rsid w:val="004152B8"/>
    <w:rsid w:val="00416EEF"/>
    <w:rsid w:val="00420F8C"/>
    <w:rsid w:val="00421AE5"/>
    <w:rsid w:val="004224E5"/>
    <w:rsid w:val="00423325"/>
    <w:rsid w:val="00423D57"/>
    <w:rsid w:val="004240CF"/>
    <w:rsid w:val="004250EA"/>
    <w:rsid w:val="004274AA"/>
    <w:rsid w:val="00430505"/>
    <w:rsid w:val="00430F84"/>
    <w:rsid w:val="00431165"/>
    <w:rsid w:val="00431A6A"/>
    <w:rsid w:val="00433196"/>
    <w:rsid w:val="004332E0"/>
    <w:rsid w:val="004348FA"/>
    <w:rsid w:val="00435840"/>
    <w:rsid w:val="0043744B"/>
    <w:rsid w:val="00437C15"/>
    <w:rsid w:val="00437F5A"/>
    <w:rsid w:val="00441ACE"/>
    <w:rsid w:val="004439A5"/>
    <w:rsid w:val="00443F58"/>
    <w:rsid w:val="004455B9"/>
    <w:rsid w:val="00450377"/>
    <w:rsid w:val="004507AF"/>
    <w:rsid w:val="004507C8"/>
    <w:rsid w:val="00452AC5"/>
    <w:rsid w:val="00452FBE"/>
    <w:rsid w:val="00454C9E"/>
    <w:rsid w:val="0045713B"/>
    <w:rsid w:val="0046006F"/>
    <w:rsid w:val="00462854"/>
    <w:rsid w:val="0046397E"/>
    <w:rsid w:val="00464B92"/>
    <w:rsid w:val="00464C7C"/>
    <w:rsid w:val="00466286"/>
    <w:rsid w:val="004664E2"/>
    <w:rsid w:val="004669AD"/>
    <w:rsid w:val="00467AF2"/>
    <w:rsid w:val="004732B5"/>
    <w:rsid w:val="00473D4E"/>
    <w:rsid w:val="00473DA8"/>
    <w:rsid w:val="00475CE9"/>
    <w:rsid w:val="004807B4"/>
    <w:rsid w:val="00480A3E"/>
    <w:rsid w:val="00480A6A"/>
    <w:rsid w:val="00480C1D"/>
    <w:rsid w:val="004816DB"/>
    <w:rsid w:val="00481A80"/>
    <w:rsid w:val="004827E9"/>
    <w:rsid w:val="004843C8"/>
    <w:rsid w:val="00485435"/>
    <w:rsid w:val="004866BF"/>
    <w:rsid w:val="00486920"/>
    <w:rsid w:val="00486FAB"/>
    <w:rsid w:val="00487142"/>
    <w:rsid w:val="00487A52"/>
    <w:rsid w:val="00490063"/>
    <w:rsid w:val="004906F9"/>
    <w:rsid w:val="00490807"/>
    <w:rsid w:val="0049197B"/>
    <w:rsid w:val="00493270"/>
    <w:rsid w:val="00493752"/>
    <w:rsid w:val="004940D1"/>
    <w:rsid w:val="0049410C"/>
    <w:rsid w:val="004941EC"/>
    <w:rsid w:val="00495E0B"/>
    <w:rsid w:val="004961AD"/>
    <w:rsid w:val="00496E56"/>
    <w:rsid w:val="004974E0"/>
    <w:rsid w:val="00497797"/>
    <w:rsid w:val="004A1459"/>
    <w:rsid w:val="004A1C1D"/>
    <w:rsid w:val="004A4219"/>
    <w:rsid w:val="004A43FA"/>
    <w:rsid w:val="004A4924"/>
    <w:rsid w:val="004A4B5C"/>
    <w:rsid w:val="004A7DEB"/>
    <w:rsid w:val="004B01D1"/>
    <w:rsid w:val="004B02B7"/>
    <w:rsid w:val="004B17B6"/>
    <w:rsid w:val="004B3325"/>
    <w:rsid w:val="004B432E"/>
    <w:rsid w:val="004B4497"/>
    <w:rsid w:val="004B5B5B"/>
    <w:rsid w:val="004B6019"/>
    <w:rsid w:val="004C0DA8"/>
    <w:rsid w:val="004C1F96"/>
    <w:rsid w:val="004C2E2F"/>
    <w:rsid w:val="004C366E"/>
    <w:rsid w:val="004C50BD"/>
    <w:rsid w:val="004C56CF"/>
    <w:rsid w:val="004D10F8"/>
    <w:rsid w:val="004D1DAB"/>
    <w:rsid w:val="004D1F33"/>
    <w:rsid w:val="004D228C"/>
    <w:rsid w:val="004D29A1"/>
    <w:rsid w:val="004D3B48"/>
    <w:rsid w:val="004D59C9"/>
    <w:rsid w:val="004D6ADE"/>
    <w:rsid w:val="004D7309"/>
    <w:rsid w:val="004D7D5D"/>
    <w:rsid w:val="004E1E0F"/>
    <w:rsid w:val="004E232E"/>
    <w:rsid w:val="004E245C"/>
    <w:rsid w:val="004E27D0"/>
    <w:rsid w:val="004E5094"/>
    <w:rsid w:val="004F0FD9"/>
    <w:rsid w:val="004F1CAD"/>
    <w:rsid w:val="004F22B3"/>
    <w:rsid w:val="004F2B2A"/>
    <w:rsid w:val="004F3585"/>
    <w:rsid w:val="004F3795"/>
    <w:rsid w:val="004F4164"/>
    <w:rsid w:val="004F4976"/>
    <w:rsid w:val="004F4B34"/>
    <w:rsid w:val="004F5165"/>
    <w:rsid w:val="004F52E9"/>
    <w:rsid w:val="004F5803"/>
    <w:rsid w:val="004F5BFA"/>
    <w:rsid w:val="004F7A35"/>
    <w:rsid w:val="00500D96"/>
    <w:rsid w:val="00500E6C"/>
    <w:rsid w:val="00500FC6"/>
    <w:rsid w:val="0050123E"/>
    <w:rsid w:val="005017B4"/>
    <w:rsid w:val="00503336"/>
    <w:rsid w:val="0050361D"/>
    <w:rsid w:val="00503F51"/>
    <w:rsid w:val="00504185"/>
    <w:rsid w:val="00506A1B"/>
    <w:rsid w:val="0050727A"/>
    <w:rsid w:val="005078BD"/>
    <w:rsid w:val="00507FE7"/>
    <w:rsid w:val="00510687"/>
    <w:rsid w:val="00510B58"/>
    <w:rsid w:val="005114C0"/>
    <w:rsid w:val="0051249D"/>
    <w:rsid w:val="00512C68"/>
    <w:rsid w:val="00513425"/>
    <w:rsid w:val="00513791"/>
    <w:rsid w:val="00514192"/>
    <w:rsid w:val="00514CF1"/>
    <w:rsid w:val="00515E10"/>
    <w:rsid w:val="00515F92"/>
    <w:rsid w:val="005214E7"/>
    <w:rsid w:val="00523B0D"/>
    <w:rsid w:val="00526E46"/>
    <w:rsid w:val="005271D7"/>
    <w:rsid w:val="005303F6"/>
    <w:rsid w:val="00530DCB"/>
    <w:rsid w:val="005314CA"/>
    <w:rsid w:val="00531669"/>
    <w:rsid w:val="0053200B"/>
    <w:rsid w:val="00533701"/>
    <w:rsid w:val="00533B9C"/>
    <w:rsid w:val="0053440C"/>
    <w:rsid w:val="005364B3"/>
    <w:rsid w:val="005367F9"/>
    <w:rsid w:val="005404BE"/>
    <w:rsid w:val="00541DA8"/>
    <w:rsid w:val="0054238D"/>
    <w:rsid w:val="005428C2"/>
    <w:rsid w:val="0054292D"/>
    <w:rsid w:val="00542ED2"/>
    <w:rsid w:val="0054344E"/>
    <w:rsid w:val="005439D8"/>
    <w:rsid w:val="00546CF2"/>
    <w:rsid w:val="00547B2D"/>
    <w:rsid w:val="0055165C"/>
    <w:rsid w:val="00551B1A"/>
    <w:rsid w:val="00552365"/>
    <w:rsid w:val="00553FA2"/>
    <w:rsid w:val="005570C1"/>
    <w:rsid w:val="00561444"/>
    <w:rsid w:val="00561567"/>
    <w:rsid w:val="0056238F"/>
    <w:rsid w:val="00565AF0"/>
    <w:rsid w:val="00565C80"/>
    <w:rsid w:val="00567218"/>
    <w:rsid w:val="00570C68"/>
    <w:rsid w:val="00574004"/>
    <w:rsid w:val="00577ADD"/>
    <w:rsid w:val="00580640"/>
    <w:rsid w:val="00580FE7"/>
    <w:rsid w:val="005813D8"/>
    <w:rsid w:val="00581BB0"/>
    <w:rsid w:val="00583F92"/>
    <w:rsid w:val="00584847"/>
    <w:rsid w:val="005849EE"/>
    <w:rsid w:val="00585569"/>
    <w:rsid w:val="00586A4F"/>
    <w:rsid w:val="005916A5"/>
    <w:rsid w:val="00591DAF"/>
    <w:rsid w:val="00591F53"/>
    <w:rsid w:val="0059325C"/>
    <w:rsid w:val="00594884"/>
    <w:rsid w:val="00594E91"/>
    <w:rsid w:val="00595B64"/>
    <w:rsid w:val="005969FF"/>
    <w:rsid w:val="00596CA5"/>
    <w:rsid w:val="005A06CD"/>
    <w:rsid w:val="005A0D8F"/>
    <w:rsid w:val="005A19F3"/>
    <w:rsid w:val="005A1F72"/>
    <w:rsid w:val="005A282D"/>
    <w:rsid w:val="005A2877"/>
    <w:rsid w:val="005A31A3"/>
    <w:rsid w:val="005A4052"/>
    <w:rsid w:val="005A51A9"/>
    <w:rsid w:val="005A5F5E"/>
    <w:rsid w:val="005A7958"/>
    <w:rsid w:val="005B1035"/>
    <w:rsid w:val="005B1D9F"/>
    <w:rsid w:val="005B4D1B"/>
    <w:rsid w:val="005B64D5"/>
    <w:rsid w:val="005B6931"/>
    <w:rsid w:val="005C0648"/>
    <w:rsid w:val="005C1CA0"/>
    <w:rsid w:val="005C1D40"/>
    <w:rsid w:val="005C209B"/>
    <w:rsid w:val="005C2F4E"/>
    <w:rsid w:val="005C5940"/>
    <w:rsid w:val="005D0B43"/>
    <w:rsid w:val="005D0D98"/>
    <w:rsid w:val="005D0F06"/>
    <w:rsid w:val="005D193A"/>
    <w:rsid w:val="005D594B"/>
    <w:rsid w:val="005D607E"/>
    <w:rsid w:val="005D746D"/>
    <w:rsid w:val="005E076E"/>
    <w:rsid w:val="005E1B41"/>
    <w:rsid w:val="005E1BA7"/>
    <w:rsid w:val="005E1DBC"/>
    <w:rsid w:val="005E2A12"/>
    <w:rsid w:val="005E2E85"/>
    <w:rsid w:val="005E331D"/>
    <w:rsid w:val="005E3CD4"/>
    <w:rsid w:val="005E4F44"/>
    <w:rsid w:val="005E5ED7"/>
    <w:rsid w:val="005E6CD6"/>
    <w:rsid w:val="005E6DB5"/>
    <w:rsid w:val="005E790E"/>
    <w:rsid w:val="005F095A"/>
    <w:rsid w:val="005F175A"/>
    <w:rsid w:val="005F1A2C"/>
    <w:rsid w:val="005F376B"/>
    <w:rsid w:val="005F3D20"/>
    <w:rsid w:val="005F5EAC"/>
    <w:rsid w:val="005F6280"/>
    <w:rsid w:val="005F66F5"/>
    <w:rsid w:val="005F6E3C"/>
    <w:rsid w:val="005F7F70"/>
    <w:rsid w:val="005F7FB2"/>
    <w:rsid w:val="00601122"/>
    <w:rsid w:val="00604146"/>
    <w:rsid w:val="0060430B"/>
    <w:rsid w:val="006048C1"/>
    <w:rsid w:val="00605A8E"/>
    <w:rsid w:val="00605D99"/>
    <w:rsid w:val="00606961"/>
    <w:rsid w:val="006074F8"/>
    <w:rsid w:val="0060765D"/>
    <w:rsid w:val="00610B48"/>
    <w:rsid w:val="00610DD6"/>
    <w:rsid w:val="00611DD0"/>
    <w:rsid w:val="00612C68"/>
    <w:rsid w:val="00613322"/>
    <w:rsid w:val="006134E0"/>
    <w:rsid w:val="00613860"/>
    <w:rsid w:val="00615804"/>
    <w:rsid w:val="00621341"/>
    <w:rsid w:val="00622158"/>
    <w:rsid w:val="00622E5F"/>
    <w:rsid w:val="0062327C"/>
    <w:rsid w:val="00623B5D"/>
    <w:rsid w:val="00624FF7"/>
    <w:rsid w:val="00625CAB"/>
    <w:rsid w:val="006306DB"/>
    <w:rsid w:val="006311AD"/>
    <w:rsid w:val="0063274A"/>
    <w:rsid w:val="00633895"/>
    <w:rsid w:val="00634BA0"/>
    <w:rsid w:val="00634E08"/>
    <w:rsid w:val="00634FF8"/>
    <w:rsid w:val="00635AE1"/>
    <w:rsid w:val="00635DE2"/>
    <w:rsid w:val="00635F82"/>
    <w:rsid w:val="00636AEC"/>
    <w:rsid w:val="0064049B"/>
    <w:rsid w:val="00640870"/>
    <w:rsid w:val="00640CDA"/>
    <w:rsid w:val="00641228"/>
    <w:rsid w:val="006417B5"/>
    <w:rsid w:val="006419A8"/>
    <w:rsid w:val="00642B27"/>
    <w:rsid w:val="00642E13"/>
    <w:rsid w:val="00642E63"/>
    <w:rsid w:val="00642FD8"/>
    <w:rsid w:val="0064311D"/>
    <w:rsid w:val="00643644"/>
    <w:rsid w:val="0064374C"/>
    <w:rsid w:val="00643BD6"/>
    <w:rsid w:val="00643E14"/>
    <w:rsid w:val="006452B8"/>
    <w:rsid w:val="0064573C"/>
    <w:rsid w:val="006461D5"/>
    <w:rsid w:val="0064685F"/>
    <w:rsid w:val="0065009A"/>
    <w:rsid w:val="0065295A"/>
    <w:rsid w:val="0065297E"/>
    <w:rsid w:val="00652C29"/>
    <w:rsid w:val="0065426C"/>
    <w:rsid w:val="0065554D"/>
    <w:rsid w:val="0065557F"/>
    <w:rsid w:val="00657647"/>
    <w:rsid w:val="00660D10"/>
    <w:rsid w:val="006657DD"/>
    <w:rsid w:val="00665B14"/>
    <w:rsid w:val="0066608B"/>
    <w:rsid w:val="006660CF"/>
    <w:rsid w:val="00666AEB"/>
    <w:rsid w:val="00666FBA"/>
    <w:rsid w:val="00666FBB"/>
    <w:rsid w:val="0066740C"/>
    <w:rsid w:val="006708B0"/>
    <w:rsid w:val="00670C4F"/>
    <w:rsid w:val="006712C1"/>
    <w:rsid w:val="00671B9F"/>
    <w:rsid w:val="0067251A"/>
    <w:rsid w:val="00675483"/>
    <w:rsid w:val="00676FCA"/>
    <w:rsid w:val="006773BB"/>
    <w:rsid w:val="006777B5"/>
    <w:rsid w:val="006803F7"/>
    <w:rsid w:val="00680980"/>
    <w:rsid w:val="00682499"/>
    <w:rsid w:val="006850E7"/>
    <w:rsid w:val="00686D84"/>
    <w:rsid w:val="0068750C"/>
    <w:rsid w:val="00690A85"/>
    <w:rsid w:val="00690D9A"/>
    <w:rsid w:val="00692D3A"/>
    <w:rsid w:val="006932F2"/>
    <w:rsid w:val="006934DB"/>
    <w:rsid w:val="006944DF"/>
    <w:rsid w:val="00695084"/>
    <w:rsid w:val="00695340"/>
    <w:rsid w:val="00695E91"/>
    <w:rsid w:val="006975AE"/>
    <w:rsid w:val="00697EF6"/>
    <w:rsid w:val="006A141A"/>
    <w:rsid w:val="006A4107"/>
    <w:rsid w:val="006A4853"/>
    <w:rsid w:val="006A4928"/>
    <w:rsid w:val="006A5C01"/>
    <w:rsid w:val="006A5CFD"/>
    <w:rsid w:val="006A76BA"/>
    <w:rsid w:val="006B038E"/>
    <w:rsid w:val="006B1EEE"/>
    <w:rsid w:val="006B39E1"/>
    <w:rsid w:val="006B64DD"/>
    <w:rsid w:val="006C04A1"/>
    <w:rsid w:val="006C32D4"/>
    <w:rsid w:val="006C3597"/>
    <w:rsid w:val="006C35B4"/>
    <w:rsid w:val="006C3D18"/>
    <w:rsid w:val="006C44A8"/>
    <w:rsid w:val="006C5082"/>
    <w:rsid w:val="006C717A"/>
    <w:rsid w:val="006D45D0"/>
    <w:rsid w:val="006D4837"/>
    <w:rsid w:val="006D490E"/>
    <w:rsid w:val="006D66D8"/>
    <w:rsid w:val="006D6AAE"/>
    <w:rsid w:val="006E1200"/>
    <w:rsid w:val="006E3113"/>
    <w:rsid w:val="006E3A7B"/>
    <w:rsid w:val="006E3B10"/>
    <w:rsid w:val="006E4AE6"/>
    <w:rsid w:val="006E6BE5"/>
    <w:rsid w:val="006E6ED7"/>
    <w:rsid w:val="006E7F6E"/>
    <w:rsid w:val="006E7F7E"/>
    <w:rsid w:val="006F0495"/>
    <w:rsid w:val="006F11FA"/>
    <w:rsid w:val="006F13A3"/>
    <w:rsid w:val="006F26A4"/>
    <w:rsid w:val="006F3572"/>
    <w:rsid w:val="006F40BF"/>
    <w:rsid w:val="006F4D4F"/>
    <w:rsid w:val="006F575C"/>
    <w:rsid w:val="006F7D4A"/>
    <w:rsid w:val="0070042E"/>
    <w:rsid w:val="00700623"/>
    <w:rsid w:val="00700AF6"/>
    <w:rsid w:val="0070189F"/>
    <w:rsid w:val="00701C8F"/>
    <w:rsid w:val="00703F3F"/>
    <w:rsid w:val="00705674"/>
    <w:rsid w:val="00705A3D"/>
    <w:rsid w:val="00705E83"/>
    <w:rsid w:val="0070753C"/>
    <w:rsid w:val="007109A2"/>
    <w:rsid w:val="007111A6"/>
    <w:rsid w:val="007111F3"/>
    <w:rsid w:val="0071142C"/>
    <w:rsid w:val="00712948"/>
    <w:rsid w:val="00713012"/>
    <w:rsid w:val="007131E8"/>
    <w:rsid w:val="00713D5B"/>
    <w:rsid w:val="0071466F"/>
    <w:rsid w:val="00716BCB"/>
    <w:rsid w:val="0071706C"/>
    <w:rsid w:val="00720521"/>
    <w:rsid w:val="00720850"/>
    <w:rsid w:val="00720E04"/>
    <w:rsid w:val="0072102A"/>
    <w:rsid w:val="00721A7A"/>
    <w:rsid w:val="00722B4D"/>
    <w:rsid w:val="00723130"/>
    <w:rsid w:val="00724154"/>
    <w:rsid w:val="007273E4"/>
    <w:rsid w:val="007305E1"/>
    <w:rsid w:val="007312BD"/>
    <w:rsid w:val="00732BCE"/>
    <w:rsid w:val="00732DB1"/>
    <w:rsid w:val="007337C5"/>
    <w:rsid w:val="00734002"/>
    <w:rsid w:val="00734190"/>
    <w:rsid w:val="0073446F"/>
    <w:rsid w:val="00734B9D"/>
    <w:rsid w:val="00734BE4"/>
    <w:rsid w:val="00735181"/>
    <w:rsid w:val="007360CA"/>
    <w:rsid w:val="00736F17"/>
    <w:rsid w:val="00737F3E"/>
    <w:rsid w:val="007415CB"/>
    <w:rsid w:val="007416B3"/>
    <w:rsid w:val="00741C6C"/>
    <w:rsid w:val="007429C3"/>
    <w:rsid w:val="00742F1C"/>
    <w:rsid w:val="00743F6D"/>
    <w:rsid w:val="00744674"/>
    <w:rsid w:val="0074483F"/>
    <w:rsid w:val="00744A35"/>
    <w:rsid w:val="00744DE5"/>
    <w:rsid w:val="00744EE3"/>
    <w:rsid w:val="00746FF9"/>
    <w:rsid w:val="00747822"/>
    <w:rsid w:val="0075097A"/>
    <w:rsid w:val="00750C82"/>
    <w:rsid w:val="00751073"/>
    <w:rsid w:val="00751C81"/>
    <w:rsid w:val="00752501"/>
    <w:rsid w:val="0075327C"/>
    <w:rsid w:val="007532D7"/>
    <w:rsid w:val="00754C76"/>
    <w:rsid w:val="00754D67"/>
    <w:rsid w:val="007559B1"/>
    <w:rsid w:val="00760E0E"/>
    <w:rsid w:val="0076121A"/>
    <w:rsid w:val="0076124D"/>
    <w:rsid w:val="00762AA5"/>
    <w:rsid w:val="00763159"/>
    <w:rsid w:val="00763804"/>
    <w:rsid w:val="0076565C"/>
    <w:rsid w:val="00767817"/>
    <w:rsid w:val="00767898"/>
    <w:rsid w:val="007711F8"/>
    <w:rsid w:val="00772480"/>
    <w:rsid w:val="007759CB"/>
    <w:rsid w:val="00775D18"/>
    <w:rsid w:val="007768BF"/>
    <w:rsid w:val="0077692E"/>
    <w:rsid w:val="00776AF6"/>
    <w:rsid w:val="00781EDB"/>
    <w:rsid w:val="00784922"/>
    <w:rsid w:val="0078494B"/>
    <w:rsid w:val="00785CE4"/>
    <w:rsid w:val="007861B3"/>
    <w:rsid w:val="007872B6"/>
    <w:rsid w:val="00787996"/>
    <w:rsid w:val="00790C8E"/>
    <w:rsid w:val="00792396"/>
    <w:rsid w:val="00793A9C"/>
    <w:rsid w:val="007949B3"/>
    <w:rsid w:val="0079509F"/>
    <w:rsid w:val="007952A8"/>
    <w:rsid w:val="00795D09"/>
    <w:rsid w:val="00796645"/>
    <w:rsid w:val="007A05F2"/>
    <w:rsid w:val="007A18C2"/>
    <w:rsid w:val="007A1D4F"/>
    <w:rsid w:val="007A53FD"/>
    <w:rsid w:val="007A5BA3"/>
    <w:rsid w:val="007A667E"/>
    <w:rsid w:val="007A6CB7"/>
    <w:rsid w:val="007A6EF7"/>
    <w:rsid w:val="007B0E37"/>
    <w:rsid w:val="007B290F"/>
    <w:rsid w:val="007B73F3"/>
    <w:rsid w:val="007C0F7D"/>
    <w:rsid w:val="007C4593"/>
    <w:rsid w:val="007C4863"/>
    <w:rsid w:val="007C5132"/>
    <w:rsid w:val="007C67E6"/>
    <w:rsid w:val="007D0606"/>
    <w:rsid w:val="007D2273"/>
    <w:rsid w:val="007D2899"/>
    <w:rsid w:val="007D2A69"/>
    <w:rsid w:val="007D3241"/>
    <w:rsid w:val="007D36A2"/>
    <w:rsid w:val="007D3748"/>
    <w:rsid w:val="007D4B1D"/>
    <w:rsid w:val="007D58B2"/>
    <w:rsid w:val="007D5DCE"/>
    <w:rsid w:val="007D64CB"/>
    <w:rsid w:val="007D67EB"/>
    <w:rsid w:val="007D7889"/>
    <w:rsid w:val="007E1F97"/>
    <w:rsid w:val="007E4E1D"/>
    <w:rsid w:val="007E4F15"/>
    <w:rsid w:val="007E7579"/>
    <w:rsid w:val="007E79B5"/>
    <w:rsid w:val="007E7F83"/>
    <w:rsid w:val="007F2277"/>
    <w:rsid w:val="007F275B"/>
    <w:rsid w:val="007F3671"/>
    <w:rsid w:val="007F3A82"/>
    <w:rsid w:val="007F464F"/>
    <w:rsid w:val="007F5671"/>
    <w:rsid w:val="007F5C57"/>
    <w:rsid w:val="007F61E4"/>
    <w:rsid w:val="007F6F70"/>
    <w:rsid w:val="007F7DB6"/>
    <w:rsid w:val="00800277"/>
    <w:rsid w:val="008004EA"/>
    <w:rsid w:val="0080076E"/>
    <w:rsid w:val="00803D20"/>
    <w:rsid w:val="00804423"/>
    <w:rsid w:val="00804E23"/>
    <w:rsid w:val="0080582A"/>
    <w:rsid w:val="00806807"/>
    <w:rsid w:val="00807D50"/>
    <w:rsid w:val="0081041C"/>
    <w:rsid w:val="00811A61"/>
    <w:rsid w:val="00812F56"/>
    <w:rsid w:val="00813402"/>
    <w:rsid w:val="00814229"/>
    <w:rsid w:val="008158DA"/>
    <w:rsid w:val="00815EC7"/>
    <w:rsid w:val="00816005"/>
    <w:rsid w:val="00816686"/>
    <w:rsid w:val="008178B7"/>
    <w:rsid w:val="00817D94"/>
    <w:rsid w:val="00817DEA"/>
    <w:rsid w:val="00820110"/>
    <w:rsid w:val="00820C80"/>
    <w:rsid w:val="00820CD0"/>
    <w:rsid w:val="00822644"/>
    <w:rsid w:val="008237ED"/>
    <w:rsid w:val="00824945"/>
    <w:rsid w:val="008251C9"/>
    <w:rsid w:val="0082585D"/>
    <w:rsid w:val="00825D04"/>
    <w:rsid w:val="008265A9"/>
    <w:rsid w:val="00827A31"/>
    <w:rsid w:val="00827E34"/>
    <w:rsid w:val="0083129B"/>
    <w:rsid w:val="00831A5E"/>
    <w:rsid w:val="00832241"/>
    <w:rsid w:val="008326DF"/>
    <w:rsid w:val="008327B8"/>
    <w:rsid w:val="00834315"/>
    <w:rsid w:val="00835FFF"/>
    <w:rsid w:val="00836015"/>
    <w:rsid w:val="00837203"/>
    <w:rsid w:val="00837243"/>
    <w:rsid w:val="008406D9"/>
    <w:rsid w:val="00841218"/>
    <w:rsid w:val="00841F67"/>
    <w:rsid w:val="00842BF9"/>
    <w:rsid w:val="00843356"/>
    <w:rsid w:val="00844A9E"/>
    <w:rsid w:val="00847215"/>
    <w:rsid w:val="00850297"/>
    <w:rsid w:val="00850555"/>
    <w:rsid w:val="008510C6"/>
    <w:rsid w:val="00851F35"/>
    <w:rsid w:val="00852CD8"/>
    <w:rsid w:val="00852DA2"/>
    <w:rsid w:val="0085459B"/>
    <w:rsid w:val="00854C53"/>
    <w:rsid w:val="00855DD0"/>
    <w:rsid w:val="00856310"/>
    <w:rsid w:val="00856C53"/>
    <w:rsid w:val="00860020"/>
    <w:rsid w:val="00860C7B"/>
    <w:rsid w:val="00862546"/>
    <w:rsid w:val="00862BBB"/>
    <w:rsid w:val="00863422"/>
    <w:rsid w:val="0086460F"/>
    <w:rsid w:val="0086473F"/>
    <w:rsid w:val="008657B4"/>
    <w:rsid w:val="0086679B"/>
    <w:rsid w:val="008669DC"/>
    <w:rsid w:val="00866DF0"/>
    <w:rsid w:val="00867878"/>
    <w:rsid w:val="00870950"/>
    <w:rsid w:val="00870A61"/>
    <w:rsid w:val="00871E63"/>
    <w:rsid w:val="00872557"/>
    <w:rsid w:val="0087299B"/>
    <w:rsid w:val="00872E91"/>
    <w:rsid w:val="0087310E"/>
    <w:rsid w:val="00873723"/>
    <w:rsid w:val="00873B36"/>
    <w:rsid w:val="0087465B"/>
    <w:rsid w:val="00876328"/>
    <w:rsid w:val="00876A1E"/>
    <w:rsid w:val="00876B9C"/>
    <w:rsid w:val="0087704A"/>
    <w:rsid w:val="00877F90"/>
    <w:rsid w:val="00880DEB"/>
    <w:rsid w:val="008811D5"/>
    <w:rsid w:val="00883CF8"/>
    <w:rsid w:val="00884F5E"/>
    <w:rsid w:val="0088791C"/>
    <w:rsid w:val="00891052"/>
    <w:rsid w:val="008917E6"/>
    <w:rsid w:val="0089276A"/>
    <w:rsid w:val="00894F6F"/>
    <w:rsid w:val="008977A0"/>
    <w:rsid w:val="00897B1C"/>
    <w:rsid w:val="008A0C92"/>
    <w:rsid w:val="008A5989"/>
    <w:rsid w:val="008A5F0A"/>
    <w:rsid w:val="008A78A2"/>
    <w:rsid w:val="008A7D0F"/>
    <w:rsid w:val="008B0DBD"/>
    <w:rsid w:val="008B2C62"/>
    <w:rsid w:val="008B2E0D"/>
    <w:rsid w:val="008B2FD1"/>
    <w:rsid w:val="008B3908"/>
    <w:rsid w:val="008B41DF"/>
    <w:rsid w:val="008B51CE"/>
    <w:rsid w:val="008B6611"/>
    <w:rsid w:val="008B6875"/>
    <w:rsid w:val="008C0356"/>
    <w:rsid w:val="008C03EE"/>
    <w:rsid w:val="008C5108"/>
    <w:rsid w:val="008C60AF"/>
    <w:rsid w:val="008C774E"/>
    <w:rsid w:val="008D0042"/>
    <w:rsid w:val="008D0165"/>
    <w:rsid w:val="008D17AA"/>
    <w:rsid w:val="008D2739"/>
    <w:rsid w:val="008D3817"/>
    <w:rsid w:val="008D4D3D"/>
    <w:rsid w:val="008D58C9"/>
    <w:rsid w:val="008D5E68"/>
    <w:rsid w:val="008D6175"/>
    <w:rsid w:val="008D6323"/>
    <w:rsid w:val="008D7DDA"/>
    <w:rsid w:val="008E0C11"/>
    <w:rsid w:val="008E1966"/>
    <w:rsid w:val="008E1B0A"/>
    <w:rsid w:val="008E2065"/>
    <w:rsid w:val="008E3CB1"/>
    <w:rsid w:val="008E59AA"/>
    <w:rsid w:val="008E672D"/>
    <w:rsid w:val="008F1A64"/>
    <w:rsid w:val="008F37B8"/>
    <w:rsid w:val="008F4743"/>
    <w:rsid w:val="008F4BAE"/>
    <w:rsid w:val="008F4C18"/>
    <w:rsid w:val="008F7A1C"/>
    <w:rsid w:val="008F7A58"/>
    <w:rsid w:val="00903124"/>
    <w:rsid w:val="00903249"/>
    <w:rsid w:val="00903BAF"/>
    <w:rsid w:val="00903F13"/>
    <w:rsid w:val="00905F54"/>
    <w:rsid w:val="00907465"/>
    <w:rsid w:val="009078F4"/>
    <w:rsid w:val="00907F2D"/>
    <w:rsid w:val="00910045"/>
    <w:rsid w:val="009108A5"/>
    <w:rsid w:val="00912901"/>
    <w:rsid w:val="009135DA"/>
    <w:rsid w:val="00913AD3"/>
    <w:rsid w:val="009146D8"/>
    <w:rsid w:val="00914AA2"/>
    <w:rsid w:val="009205EA"/>
    <w:rsid w:val="00920C42"/>
    <w:rsid w:val="0092110C"/>
    <w:rsid w:val="0092230F"/>
    <w:rsid w:val="0092351D"/>
    <w:rsid w:val="00924D11"/>
    <w:rsid w:val="00925D83"/>
    <w:rsid w:val="009268C0"/>
    <w:rsid w:val="0092767F"/>
    <w:rsid w:val="00927A6E"/>
    <w:rsid w:val="00930344"/>
    <w:rsid w:val="0093174D"/>
    <w:rsid w:val="009323D8"/>
    <w:rsid w:val="00933184"/>
    <w:rsid w:val="00933582"/>
    <w:rsid w:val="009335E7"/>
    <w:rsid w:val="00934B63"/>
    <w:rsid w:val="00934B6E"/>
    <w:rsid w:val="00935159"/>
    <w:rsid w:val="00935326"/>
    <w:rsid w:val="009357BC"/>
    <w:rsid w:val="00936101"/>
    <w:rsid w:val="0094038E"/>
    <w:rsid w:val="009409E2"/>
    <w:rsid w:val="009414EE"/>
    <w:rsid w:val="00942B81"/>
    <w:rsid w:val="0094323D"/>
    <w:rsid w:val="00943E26"/>
    <w:rsid w:val="00945740"/>
    <w:rsid w:val="0094714A"/>
    <w:rsid w:val="00950D18"/>
    <w:rsid w:val="009521D7"/>
    <w:rsid w:val="009527EA"/>
    <w:rsid w:val="009536C8"/>
    <w:rsid w:val="00954936"/>
    <w:rsid w:val="00955A29"/>
    <w:rsid w:val="00955AEA"/>
    <w:rsid w:val="00956B08"/>
    <w:rsid w:val="00957B23"/>
    <w:rsid w:val="00957F60"/>
    <w:rsid w:val="0096074B"/>
    <w:rsid w:val="00963886"/>
    <w:rsid w:val="00963982"/>
    <w:rsid w:val="00964AD2"/>
    <w:rsid w:val="0096520E"/>
    <w:rsid w:val="009653B1"/>
    <w:rsid w:val="0096575F"/>
    <w:rsid w:val="009672D2"/>
    <w:rsid w:val="009706A7"/>
    <w:rsid w:val="00971D66"/>
    <w:rsid w:val="00975A5C"/>
    <w:rsid w:val="00976548"/>
    <w:rsid w:val="00976912"/>
    <w:rsid w:val="00981111"/>
    <w:rsid w:val="00986768"/>
    <w:rsid w:val="0098763E"/>
    <w:rsid w:val="009878D4"/>
    <w:rsid w:val="009912E8"/>
    <w:rsid w:val="009942B7"/>
    <w:rsid w:val="00995CDF"/>
    <w:rsid w:val="00996B41"/>
    <w:rsid w:val="009A0119"/>
    <w:rsid w:val="009A247B"/>
    <w:rsid w:val="009A3180"/>
    <w:rsid w:val="009A3FA0"/>
    <w:rsid w:val="009A45DB"/>
    <w:rsid w:val="009A4D4E"/>
    <w:rsid w:val="009B06F6"/>
    <w:rsid w:val="009B0715"/>
    <w:rsid w:val="009B0AD4"/>
    <w:rsid w:val="009B29EF"/>
    <w:rsid w:val="009B4CF5"/>
    <w:rsid w:val="009B56F6"/>
    <w:rsid w:val="009B6ECD"/>
    <w:rsid w:val="009B78E9"/>
    <w:rsid w:val="009B79B7"/>
    <w:rsid w:val="009C1307"/>
    <w:rsid w:val="009C155C"/>
    <w:rsid w:val="009C2019"/>
    <w:rsid w:val="009C3C73"/>
    <w:rsid w:val="009C3EBC"/>
    <w:rsid w:val="009C5EA0"/>
    <w:rsid w:val="009C61B1"/>
    <w:rsid w:val="009C7344"/>
    <w:rsid w:val="009D036D"/>
    <w:rsid w:val="009D10A3"/>
    <w:rsid w:val="009D11C3"/>
    <w:rsid w:val="009D1559"/>
    <w:rsid w:val="009D42BC"/>
    <w:rsid w:val="009D4627"/>
    <w:rsid w:val="009D55AD"/>
    <w:rsid w:val="009D56A3"/>
    <w:rsid w:val="009E0753"/>
    <w:rsid w:val="009E0FFF"/>
    <w:rsid w:val="009E1204"/>
    <w:rsid w:val="009E3EAC"/>
    <w:rsid w:val="009E41F3"/>
    <w:rsid w:val="009E6C18"/>
    <w:rsid w:val="009E6EE8"/>
    <w:rsid w:val="009F1132"/>
    <w:rsid w:val="009F2577"/>
    <w:rsid w:val="009F3C9C"/>
    <w:rsid w:val="009F51A8"/>
    <w:rsid w:val="009F7010"/>
    <w:rsid w:val="009F7538"/>
    <w:rsid w:val="009F7980"/>
    <w:rsid w:val="009F7A4F"/>
    <w:rsid w:val="00A005ED"/>
    <w:rsid w:val="00A00F2A"/>
    <w:rsid w:val="00A047E6"/>
    <w:rsid w:val="00A051D2"/>
    <w:rsid w:val="00A0724B"/>
    <w:rsid w:val="00A106D9"/>
    <w:rsid w:val="00A1267A"/>
    <w:rsid w:val="00A13C16"/>
    <w:rsid w:val="00A149D6"/>
    <w:rsid w:val="00A15F6C"/>
    <w:rsid w:val="00A1692F"/>
    <w:rsid w:val="00A1783A"/>
    <w:rsid w:val="00A17D54"/>
    <w:rsid w:val="00A2063D"/>
    <w:rsid w:val="00A235AC"/>
    <w:rsid w:val="00A240E8"/>
    <w:rsid w:val="00A2602D"/>
    <w:rsid w:val="00A2727D"/>
    <w:rsid w:val="00A27419"/>
    <w:rsid w:val="00A30E60"/>
    <w:rsid w:val="00A314E7"/>
    <w:rsid w:val="00A31A7E"/>
    <w:rsid w:val="00A31EED"/>
    <w:rsid w:val="00A32555"/>
    <w:rsid w:val="00A408A3"/>
    <w:rsid w:val="00A41073"/>
    <w:rsid w:val="00A41563"/>
    <w:rsid w:val="00A418CB"/>
    <w:rsid w:val="00A44658"/>
    <w:rsid w:val="00A454FD"/>
    <w:rsid w:val="00A47E37"/>
    <w:rsid w:val="00A51353"/>
    <w:rsid w:val="00A533CF"/>
    <w:rsid w:val="00A536CC"/>
    <w:rsid w:val="00A53969"/>
    <w:rsid w:val="00A544FF"/>
    <w:rsid w:val="00A54C5F"/>
    <w:rsid w:val="00A57792"/>
    <w:rsid w:val="00A60EFF"/>
    <w:rsid w:val="00A6106A"/>
    <w:rsid w:val="00A62517"/>
    <w:rsid w:val="00A63BE7"/>
    <w:rsid w:val="00A64AC7"/>
    <w:rsid w:val="00A65308"/>
    <w:rsid w:val="00A657EF"/>
    <w:rsid w:val="00A65A4C"/>
    <w:rsid w:val="00A66BC4"/>
    <w:rsid w:val="00A66FBF"/>
    <w:rsid w:val="00A706FD"/>
    <w:rsid w:val="00A70EDB"/>
    <w:rsid w:val="00A70F63"/>
    <w:rsid w:val="00A7212A"/>
    <w:rsid w:val="00A72906"/>
    <w:rsid w:val="00A74B07"/>
    <w:rsid w:val="00A76110"/>
    <w:rsid w:val="00A7657E"/>
    <w:rsid w:val="00A76FBA"/>
    <w:rsid w:val="00A77EAF"/>
    <w:rsid w:val="00A80BB1"/>
    <w:rsid w:val="00A81250"/>
    <w:rsid w:val="00A81C98"/>
    <w:rsid w:val="00A82495"/>
    <w:rsid w:val="00A837DE"/>
    <w:rsid w:val="00A84B4A"/>
    <w:rsid w:val="00A8541F"/>
    <w:rsid w:val="00A86A0F"/>
    <w:rsid w:val="00A8758A"/>
    <w:rsid w:val="00A87743"/>
    <w:rsid w:val="00A87982"/>
    <w:rsid w:val="00A87D17"/>
    <w:rsid w:val="00A9091B"/>
    <w:rsid w:val="00A90DBD"/>
    <w:rsid w:val="00A91176"/>
    <w:rsid w:val="00A9246C"/>
    <w:rsid w:val="00A924A2"/>
    <w:rsid w:val="00A9252D"/>
    <w:rsid w:val="00A9296A"/>
    <w:rsid w:val="00A9476C"/>
    <w:rsid w:val="00A95CB7"/>
    <w:rsid w:val="00A97234"/>
    <w:rsid w:val="00A97874"/>
    <w:rsid w:val="00AA01AF"/>
    <w:rsid w:val="00AA14D5"/>
    <w:rsid w:val="00AA2828"/>
    <w:rsid w:val="00AA43E9"/>
    <w:rsid w:val="00AA452D"/>
    <w:rsid w:val="00AA4D04"/>
    <w:rsid w:val="00AA5251"/>
    <w:rsid w:val="00AA574A"/>
    <w:rsid w:val="00AA60A4"/>
    <w:rsid w:val="00AA66A0"/>
    <w:rsid w:val="00AA71D5"/>
    <w:rsid w:val="00AA7D7A"/>
    <w:rsid w:val="00AB0660"/>
    <w:rsid w:val="00AB1956"/>
    <w:rsid w:val="00AB1FEF"/>
    <w:rsid w:val="00AB3ACE"/>
    <w:rsid w:val="00AB3B15"/>
    <w:rsid w:val="00AB43B4"/>
    <w:rsid w:val="00AB47FB"/>
    <w:rsid w:val="00AB7011"/>
    <w:rsid w:val="00AB7785"/>
    <w:rsid w:val="00AB7FCA"/>
    <w:rsid w:val="00AC055E"/>
    <w:rsid w:val="00AC07DC"/>
    <w:rsid w:val="00AC1155"/>
    <w:rsid w:val="00AC180F"/>
    <w:rsid w:val="00AC1BAE"/>
    <w:rsid w:val="00AC31ED"/>
    <w:rsid w:val="00AC4588"/>
    <w:rsid w:val="00AD0B20"/>
    <w:rsid w:val="00AD0C65"/>
    <w:rsid w:val="00AD3E18"/>
    <w:rsid w:val="00AD52DF"/>
    <w:rsid w:val="00AD5899"/>
    <w:rsid w:val="00AD6071"/>
    <w:rsid w:val="00AD6080"/>
    <w:rsid w:val="00AD6262"/>
    <w:rsid w:val="00AD715E"/>
    <w:rsid w:val="00AE0645"/>
    <w:rsid w:val="00AE2770"/>
    <w:rsid w:val="00AE33FD"/>
    <w:rsid w:val="00AE554D"/>
    <w:rsid w:val="00AE74C8"/>
    <w:rsid w:val="00AE780C"/>
    <w:rsid w:val="00AE7904"/>
    <w:rsid w:val="00AE7FB9"/>
    <w:rsid w:val="00AF1CA0"/>
    <w:rsid w:val="00AF2089"/>
    <w:rsid w:val="00AF25CC"/>
    <w:rsid w:val="00AF40E7"/>
    <w:rsid w:val="00AF4967"/>
    <w:rsid w:val="00AF5540"/>
    <w:rsid w:val="00AF6145"/>
    <w:rsid w:val="00AF782F"/>
    <w:rsid w:val="00B00C6C"/>
    <w:rsid w:val="00B01255"/>
    <w:rsid w:val="00B0450B"/>
    <w:rsid w:val="00B05B99"/>
    <w:rsid w:val="00B05F84"/>
    <w:rsid w:val="00B06161"/>
    <w:rsid w:val="00B066C1"/>
    <w:rsid w:val="00B06D9E"/>
    <w:rsid w:val="00B109B8"/>
    <w:rsid w:val="00B10BC8"/>
    <w:rsid w:val="00B11CEC"/>
    <w:rsid w:val="00B123EF"/>
    <w:rsid w:val="00B15036"/>
    <w:rsid w:val="00B15080"/>
    <w:rsid w:val="00B15144"/>
    <w:rsid w:val="00B20048"/>
    <w:rsid w:val="00B20D5E"/>
    <w:rsid w:val="00B21321"/>
    <w:rsid w:val="00B232D2"/>
    <w:rsid w:val="00B24544"/>
    <w:rsid w:val="00B27813"/>
    <w:rsid w:val="00B3080F"/>
    <w:rsid w:val="00B31C78"/>
    <w:rsid w:val="00B31FD7"/>
    <w:rsid w:val="00B33042"/>
    <w:rsid w:val="00B33ED9"/>
    <w:rsid w:val="00B3420F"/>
    <w:rsid w:val="00B3435A"/>
    <w:rsid w:val="00B345EB"/>
    <w:rsid w:val="00B34CC5"/>
    <w:rsid w:val="00B36DAB"/>
    <w:rsid w:val="00B36ED4"/>
    <w:rsid w:val="00B37D59"/>
    <w:rsid w:val="00B40DBD"/>
    <w:rsid w:val="00B41506"/>
    <w:rsid w:val="00B4345F"/>
    <w:rsid w:val="00B43FA9"/>
    <w:rsid w:val="00B45C62"/>
    <w:rsid w:val="00B474B5"/>
    <w:rsid w:val="00B53546"/>
    <w:rsid w:val="00B54098"/>
    <w:rsid w:val="00B5445C"/>
    <w:rsid w:val="00B5564B"/>
    <w:rsid w:val="00B56CA9"/>
    <w:rsid w:val="00B5741D"/>
    <w:rsid w:val="00B57D98"/>
    <w:rsid w:val="00B603C0"/>
    <w:rsid w:val="00B6089E"/>
    <w:rsid w:val="00B61396"/>
    <w:rsid w:val="00B63A3B"/>
    <w:rsid w:val="00B64B48"/>
    <w:rsid w:val="00B64D47"/>
    <w:rsid w:val="00B650D4"/>
    <w:rsid w:val="00B661CE"/>
    <w:rsid w:val="00B668C6"/>
    <w:rsid w:val="00B66BAC"/>
    <w:rsid w:val="00B674B4"/>
    <w:rsid w:val="00B67D83"/>
    <w:rsid w:val="00B72A59"/>
    <w:rsid w:val="00B72DBB"/>
    <w:rsid w:val="00B739A2"/>
    <w:rsid w:val="00B75680"/>
    <w:rsid w:val="00B76481"/>
    <w:rsid w:val="00B7692A"/>
    <w:rsid w:val="00B769C2"/>
    <w:rsid w:val="00B80C9E"/>
    <w:rsid w:val="00B80D58"/>
    <w:rsid w:val="00B82129"/>
    <w:rsid w:val="00B822EE"/>
    <w:rsid w:val="00B82758"/>
    <w:rsid w:val="00B82D29"/>
    <w:rsid w:val="00B83263"/>
    <w:rsid w:val="00B837D5"/>
    <w:rsid w:val="00B83C8C"/>
    <w:rsid w:val="00B844D9"/>
    <w:rsid w:val="00B84A9D"/>
    <w:rsid w:val="00B858D2"/>
    <w:rsid w:val="00B8674C"/>
    <w:rsid w:val="00B8751E"/>
    <w:rsid w:val="00B87BEC"/>
    <w:rsid w:val="00B937DA"/>
    <w:rsid w:val="00B93841"/>
    <w:rsid w:val="00B939AB"/>
    <w:rsid w:val="00B9457F"/>
    <w:rsid w:val="00B96A49"/>
    <w:rsid w:val="00B971C2"/>
    <w:rsid w:val="00B972ED"/>
    <w:rsid w:val="00B97F5A"/>
    <w:rsid w:val="00BA1E11"/>
    <w:rsid w:val="00BA1EE3"/>
    <w:rsid w:val="00BA4365"/>
    <w:rsid w:val="00BA66DA"/>
    <w:rsid w:val="00BA78E2"/>
    <w:rsid w:val="00BB0A39"/>
    <w:rsid w:val="00BB0AE1"/>
    <w:rsid w:val="00BB1178"/>
    <w:rsid w:val="00BB181D"/>
    <w:rsid w:val="00BB26D5"/>
    <w:rsid w:val="00BB359A"/>
    <w:rsid w:val="00BB360E"/>
    <w:rsid w:val="00BB51F1"/>
    <w:rsid w:val="00BB525C"/>
    <w:rsid w:val="00BB5FD3"/>
    <w:rsid w:val="00BB6FFC"/>
    <w:rsid w:val="00BB79B5"/>
    <w:rsid w:val="00BC1BB9"/>
    <w:rsid w:val="00BC249A"/>
    <w:rsid w:val="00BC2821"/>
    <w:rsid w:val="00BC2F1D"/>
    <w:rsid w:val="00BC4633"/>
    <w:rsid w:val="00BC5E13"/>
    <w:rsid w:val="00BC7032"/>
    <w:rsid w:val="00BD0264"/>
    <w:rsid w:val="00BD08C1"/>
    <w:rsid w:val="00BD08E6"/>
    <w:rsid w:val="00BD0A1E"/>
    <w:rsid w:val="00BD179E"/>
    <w:rsid w:val="00BD17A5"/>
    <w:rsid w:val="00BD3E61"/>
    <w:rsid w:val="00BD41BC"/>
    <w:rsid w:val="00BD4FCD"/>
    <w:rsid w:val="00BD5C7F"/>
    <w:rsid w:val="00BD6E6D"/>
    <w:rsid w:val="00BD6F68"/>
    <w:rsid w:val="00BD78F5"/>
    <w:rsid w:val="00BD7FE0"/>
    <w:rsid w:val="00BE0015"/>
    <w:rsid w:val="00BE06B3"/>
    <w:rsid w:val="00BE1B12"/>
    <w:rsid w:val="00BE3B49"/>
    <w:rsid w:val="00BE4172"/>
    <w:rsid w:val="00BE46E1"/>
    <w:rsid w:val="00BE4852"/>
    <w:rsid w:val="00BE4925"/>
    <w:rsid w:val="00BE6CD1"/>
    <w:rsid w:val="00BE712E"/>
    <w:rsid w:val="00BE722F"/>
    <w:rsid w:val="00BF0641"/>
    <w:rsid w:val="00BF0644"/>
    <w:rsid w:val="00BF1617"/>
    <w:rsid w:val="00BF1B3E"/>
    <w:rsid w:val="00BF3268"/>
    <w:rsid w:val="00BF47D9"/>
    <w:rsid w:val="00BF5A76"/>
    <w:rsid w:val="00BF5E53"/>
    <w:rsid w:val="00BF61C7"/>
    <w:rsid w:val="00BF7070"/>
    <w:rsid w:val="00C0066F"/>
    <w:rsid w:val="00C0295C"/>
    <w:rsid w:val="00C03E23"/>
    <w:rsid w:val="00C04106"/>
    <w:rsid w:val="00C04670"/>
    <w:rsid w:val="00C05B82"/>
    <w:rsid w:val="00C06635"/>
    <w:rsid w:val="00C06668"/>
    <w:rsid w:val="00C07FB4"/>
    <w:rsid w:val="00C104DC"/>
    <w:rsid w:val="00C112B3"/>
    <w:rsid w:val="00C12FAC"/>
    <w:rsid w:val="00C13E85"/>
    <w:rsid w:val="00C13FE6"/>
    <w:rsid w:val="00C15E38"/>
    <w:rsid w:val="00C15F2F"/>
    <w:rsid w:val="00C16473"/>
    <w:rsid w:val="00C201E5"/>
    <w:rsid w:val="00C21A6E"/>
    <w:rsid w:val="00C21BEB"/>
    <w:rsid w:val="00C23C64"/>
    <w:rsid w:val="00C2430B"/>
    <w:rsid w:val="00C2639B"/>
    <w:rsid w:val="00C27AE6"/>
    <w:rsid w:val="00C27D36"/>
    <w:rsid w:val="00C31DBC"/>
    <w:rsid w:val="00C32972"/>
    <w:rsid w:val="00C32BCD"/>
    <w:rsid w:val="00C3322A"/>
    <w:rsid w:val="00C3324E"/>
    <w:rsid w:val="00C33BF9"/>
    <w:rsid w:val="00C3493D"/>
    <w:rsid w:val="00C3555B"/>
    <w:rsid w:val="00C355C7"/>
    <w:rsid w:val="00C359DB"/>
    <w:rsid w:val="00C35F77"/>
    <w:rsid w:val="00C375D0"/>
    <w:rsid w:val="00C4031F"/>
    <w:rsid w:val="00C405AF"/>
    <w:rsid w:val="00C40FFE"/>
    <w:rsid w:val="00C43B58"/>
    <w:rsid w:val="00C43C37"/>
    <w:rsid w:val="00C45BC5"/>
    <w:rsid w:val="00C46128"/>
    <w:rsid w:val="00C47584"/>
    <w:rsid w:val="00C50095"/>
    <w:rsid w:val="00C51BE1"/>
    <w:rsid w:val="00C54148"/>
    <w:rsid w:val="00C54392"/>
    <w:rsid w:val="00C54F20"/>
    <w:rsid w:val="00C552BB"/>
    <w:rsid w:val="00C5777F"/>
    <w:rsid w:val="00C60670"/>
    <w:rsid w:val="00C63BE2"/>
    <w:rsid w:val="00C63EB0"/>
    <w:rsid w:val="00C65E3C"/>
    <w:rsid w:val="00C664C5"/>
    <w:rsid w:val="00C66E46"/>
    <w:rsid w:val="00C6754A"/>
    <w:rsid w:val="00C712E4"/>
    <w:rsid w:val="00C7142C"/>
    <w:rsid w:val="00C71CC4"/>
    <w:rsid w:val="00C73B3B"/>
    <w:rsid w:val="00C7447F"/>
    <w:rsid w:val="00C75125"/>
    <w:rsid w:val="00C75F58"/>
    <w:rsid w:val="00C76668"/>
    <w:rsid w:val="00C76677"/>
    <w:rsid w:val="00C8352C"/>
    <w:rsid w:val="00C835E8"/>
    <w:rsid w:val="00C85512"/>
    <w:rsid w:val="00C858B8"/>
    <w:rsid w:val="00C859A7"/>
    <w:rsid w:val="00C87DE8"/>
    <w:rsid w:val="00C923E0"/>
    <w:rsid w:val="00C927C2"/>
    <w:rsid w:val="00C93009"/>
    <w:rsid w:val="00C9308A"/>
    <w:rsid w:val="00C935C9"/>
    <w:rsid w:val="00C93E80"/>
    <w:rsid w:val="00C9403D"/>
    <w:rsid w:val="00C97B12"/>
    <w:rsid w:val="00CA1331"/>
    <w:rsid w:val="00CA3D7B"/>
    <w:rsid w:val="00CA3F6E"/>
    <w:rsid w:val="00CA4A22"/>
    <w:rsid w:val="00CA5D6E"/>
    <w:rsid w:val="00CA6344"/>
    <w:rsid w:val="00CA6850"/>
    <w:rsid w:val="00CA6B83"/>
    <w:rsid w:val="00CA7FC9"/>
    <w:rsid w:val="00CB0783"/>
    <w:rsid w:val="00CB213D"/>
    <w:rsid w:val="00CB2723"/>
    <w:rsid w:val="00CB2785"/>
    <w:rsid w:val="00CB31CD"/>
    <w:rsid w:val="00CB3891"/>
    <w:rsid w:val="00CB3DDA"/>
    <w:rsid w:val="00CB45BD"/>
    <w:rsid w:val="00CB48FD"/>
    <w:rsid w:val="00CB542C"/>
    <w:rsid w:val="00CB709E"/>
    <w:rsid w:val="00CB7473"/>
    <w:rsid w:val="00CB7E70"/>
    <w:rsid w:val="00CC03AE"/>
    <w:rsid w:val="00CC0711"/>
    <w:rsid w:val="00CC3EDB"/>
    <w:rsid w:val="00CC450E"/>
    <w:rsid w:val="00CC4637"/>
    <w:rsid w:val="00CC4826"/>
    <w:rsid w:val="00CC4956"/>
    <w:rsid w:val="00CC4EB0"/>
    <w:rsid w:val="00CC52C9"/>
    <w:rsid w:val="00CC5585"/>
    <w:rsid w:val="00CC5A34"/>
    <w:rsid w:val="00CC7DFD"/>
    <w:rsid w:val="00CD024A"/>
    <w:rsid w:val="00CD0849"/>
    <w:rsid w:val="00CD095C"/>
    <w:rsid w:val="00CD1B7D"/>
    <w:rsid w:val="00CD44CD"/>
    <w:rsid w:val="00CD698E"/>
    <w:rsid w:val="00CD7090"/>
    <w:rsid w:val="00CE1ED2"/>
    <w:rsid w:val="00CE2432"/>
    <w:rsid w:val="00CE2A80"/>
    <w:rsid w:val="00CE3430"/>
    <w:rsid w:val="00CE3912"/>
    <w:rsid w:val="00CE406A"/>
    <w:rsid w:val="00CE4C13"/>
    <w:rsid w:val="00CE518A"/>
    <w:rsid w:val="00CE630E"/>
    <w:rsid w:val="00CE6962"/>
    <w:rsid w:val="00CF15F4"/>
    <w:rsid w:val="00CF209F"/>
    <w:rsid w:val="00CF59FB"/>
    <w:rsid w:val="00CF60AC"/>
    <w:rsid w:val="00CF72C8"/>
    <w:rsid w:val="00CF7740"/>
    <w:rsid w:val="00CF7AEF"/>
    <w:rsid w:val="00D00ED5"/>
    <w:rsid w:val="00D01775"/>
    <w:rsid w:val="00D0255D"/>
    <w:rsid w:val="00D02991"/>
    <w:rsid w:val="00D035E4"/>
    <w:rsid w:val="00D10EE6"/>
    <w:rsid w:val="00D114F8"/>
    <w:rsid w:val="00D11995"/>
    <w:rsid w:val="00D12012"/>
    <w:rsid w:val="00D121DA"/>
    <w:rsid w:val="00D122A9"/>
    <w:rsid w:val="00D139CC"/>
    <w:rsid w:val="00D15E3F"/>
    <w:rsid w:val="00D15EB3"/>
    <w:rsid w:val="00D15FB4"/>
    <w:rsid w:val="00D173BE"/>
    <w:rsid w:val="00D175F1"/>
    <w:rsid w:val="00D21323"/>
    <w:rsid w:val="00D21385"/>
    <w:rsid w:val="00D21A5C"/>
    <w:rsid w:val="00D224A2"/>
    <w:rsid w:val="00D22981"/>
    <w:rsid w:val="00D23208"/>
    <w:rsid w:val="00D2422F"/>
    <w:rsid w:val="00D27DDD"/>
    <w:rsid w:val="00D3037B"/>
    <w:rsid w:val="00D3079B"/>
    <w:rsid w:val="00D3098C"/>
    <w:rsid w:val="00D311AD"/>
    <w:rsid w:val="00D32EE3"/>
    <w:rsid w:val="00D34247"/>
    <w:rsid w:val="00D34580"/>
    <w:rsid w:val="00D35328"/>
    <w:rsid w:val="00D357EF"/>
    <w:rsid w:val="00D365C1"/>
    <w:rsid w:val="00D37714"/>
    <w:rsid w:val="00D41561"/>
    <w:rsid w:val="00D43804"/>
    <w:rsid w:val="00D44F65"/>
    <w:rsid w:val="00D453F8"/>
    <w:rsid w:val="00D45747"/>
    <w:rsid w:val="00D45E14"/>
    <w:rsid w:val="00D46794"/>
    <w:rsid w:val="00D475AC"/>
    <w:rsid w:val="00D507F8"/>
    <w:rsid w:val="00D509FD"/>
    <w:rsid w:val="00D51E6D"/>
    <w:rsid w:val="00D5584B"/>
    <w:rsid w:val="00D558DA"/>
    <w:rsid w:val="00D560A8"/>
    <w:rsid w:val="00D56B72"/>
    <w:rsid w:val="00D61B31"/>
    <w:rsid w:val="00D61E45"/>
    <w:rsid w:val="00D62806"/>
    <w:rsid w:val="00D6376B"/>
    <w:rsid w:val="00D63BE7"/>
    <w:rsid w:val="00D63C66"/>
    <w:rsid w:val="00D63FE5"/>
    <w:rsid w:val="00D642CB"/>
    <w:rsid w:val="00D645A1"/>
    <w:rsid w:val="00D656BC"/>
    <w:rsid w:val="00D66D7A"/>
    <w:rsid w:val="00D66ECA"/>
    <w:rsid w:val="00D67FE6"/>
    <w:rsid w:val="00D703B1"/>
    <w:rsid w:val="00D71ABB"/>
    <w:rsid w:val="00D71CB7"/>
    <w:rsid w:val="00D7308E"/>
    <w:rsid w:val="00D7747E"/>
    <w:rsid w:val="00D80466"/>
    <w:rsid w:val="00D82AA7"/>
    <w:rsid w:val="00D84772"/>
    <w:rsid w:val="00D859F8"/>
    <w:rsid w:val="00D85D14"/>
    <w:rsid w:val="00D8643E"/>
    <w:rsid w:val="00D869D7"/>
    <w:rsid w:val="00D87053"/>
    <w:rsid w:val="00D90617"/>
    <w:rsid w:val="00D90DAA"/>
    <w:rsid w:val="00D928BC"/>
    <w:rsid w:val="00D92EF7"/>
    <w:rsid w:val="00D93095"/>
    <w:rsid w:val="00D9546A"/>
    <w:rsid w:val="00D95C56"/>
    <w:rsid w:val="00D9790C"/>
    <w:rsid w:val="00DA2686"/>
    <w:rsid w:val="00DA5E21"/>
    <w:rsid w:val="00DA7229"/>
    <w:rsid w:val="00DB0106"/>
    <w:rsid w:val="00DB04D3"/>
    <w:rsid w:val="00DB177A"/>
    <w:rsid w:val="00DB24BD"/>
    <w:rsid w:val="00DB2FA0"/>
    <w:rsid w:val="00DB3308"/>
    <w:rsid w:val="00DB3BD2"/>
    <w:rsid w:val="00DB429F"/>
    <w:rsid w:val="00DB445D"/>
    <w:rsid w:val="00DB45D7"/>
    <w:rsid w:val="00DB53ED"/>
    <w:rsid w:val="00DB658D"/>
    <w:rsid w:val="00DB7269"/>
    <w:rsid w:val="00DC0821"/>
    <w:rsid w:val="00DC471E"/>
    <w:rsid w:val="00DC5D51"/>
    <w:rsid w:val="00DC6065"/>
    <w:rsid w:val="00DC622A"/>
    <w:rsid w:val="00DC6773"/>
    <w:rsid w:val="00DC6C9A"/>
    <w:rsid w:val="00DC724F"/>
    <w:rsid w:val="00DC79FA"/>
    <w:rsid w:val="00DD09CC"/>
    <w:rsid w:val="00DD194D"/>
    <w:rsid w:val="00DD2291"/>
    <w:rsid w:val="00DD28CE"/>
    <w:rsid w:val="00DD2A21"/>
    <w:rsid w:val="00DD346B"/>
    <w:rsid w:val="00DD3BA2"/>
    <w:rsid w:val="00DD4283"/>
    <w:rsid w:val="00DD5500"/>
    <w:rsid w:val="00DD6DC0"/>
    <w:rsid w:val="00DD6F5A"/>
    <w:rsid w:val="00DD7195"/>
    <w:rsid w:val="00DD7577"/>
    <w:rsid w:val="00DD7B74"/>
    <w:rsid w:val="00DE2514"/>
    <w:rsid w:val="00DE3C79"/>
    <w:rsid w:val="00DE4D79"/>
    <w:rsid w:val="00DE5AC2"/>
    <w:rsid w:val="00DE647D"/>
    <w:rsid w:val="00DE7BAA"/>
    <w:rsid w:val="00DF0612"/>
    <w:rsid w:val="00DF0A0F"/>
    <w:rsid w:val="00DF2F53"/>
    <w:rsid w:val="00DF67B5"/>
    <w:rsid w:val="00DF700A"/>
    <w:rsid w:val="00DF7CF4"/>
    <w:rsid w:val="00E01220"/>
    <w:rsid w:val="00E03C25"/>
    <w:rsid w:val="00E04657"/>
    <w:rsid w:val="00E04A53"/>
    <w:rsid w:val="00E04AF7"/>
    <w:rsid w:val="00E04BC5"/>
    <w:rsid w:val="00E0728A"/>
    <w:rsid w:val="00E076B5"/>
    <w:rsid w:val="00E101C8"/>
    <w:rsid w:val="00E116BA"/>
    <w:rsid w:val="00E11F61"/>
    <w:rsid w:val="00E12C00"/>
    <w:rsid w:val="00E1382A"/>
    <w:rsid w:val="00E13A50"/>
    <w:rsid w:val="00E151D7"/>
    <w:rsid w:val="00E160EE"/>
    <w:rsid w:val="00E17386"/>
    <w:rsid w:val="00E173DA"/>
    <w:rsid w:val="00E17BB3"/>
    <w:rsid w:val="00E20466"/>
    <w:rsid w:val="00E23514"/>
    <w:rsid w:val="00E24BF5"/>
    <w:rsid w:val="00E253A0"/>
    <w:rsid w:val="00E25E3E"/>
    <w:rsid w:val="00E26C9D"/>
    <w:rsid w:val="00E27729"/>
    <w:rsid w:val="00E27DA4"/>
    <w:rsid w:val="00E306BC"/>
    <w:rsid w:val="00E31AE2"/>
    <w:rsid w:val="00E31E08"/>
    <w:rsid w:val="00E3349A"/>
    <w:rsid w:val="00E33690"/>
    <w:rsid w:val="00E337FF"/>
    <w:rsid w:val="00E33DA9"/>
    <w:rsid w:val="00E3501B"/>
    <w:rsid w:val="00E36586"/>
    <w:rsid w:val="00E36C48"/>
    <w:rsid w:val="00E37887"/>
    <w:rsid w:val="00E37AF4"/>
    <w:rsid w:val="00E40A19"/>
    <w:rsid w:val="00E41CE7"/>
    <w:rsid w:val="00E42F7E"/>
    <w:rsid w:val="00E43467"/>
    <w:rsid w:val="00E43538"/>
    <w:rsid w:val="00E4368E"/>
    <w:rsid w:val="00E447FB"/>
    <w:rsid w:val="00E44BE1"/>
    <w:rsid w:val="00E4569F"/>
    <w:rsid w:val="00E45B33"/>
    <w:rsid w:val="00E47AAF"/>
    <w:rsid w:val="00E47B0C"/>
    <w:rsid w:val="00E5075A"/>
    <w:rsid w:val="00E50967"/>
    <w:rsid w:val="00E51CAF"/>
    <w:rsid w:val="00E548F6"/>
    <w:rsid w:val="00E54C6E"/>
    <w:rsid w:val="00E551EC"/>
    <w:rsid w:val="00E56B10"/>
    <w:rsid w:val="00E5723A"/>
    <w:rsid w:val="00E578F1"/>
    <w:rsid w:val="00E57A29"/>
    <w:rsid w:val="00E57D24"/>
    <w:rsid w:val="00E6278D"/>
    <w:rsid w:val="00E630F3"/>
    <w:rsid w:val="00E63A26"/>
    <w:rsid w:val="00E63B67"/>
    <w:rsid w:val="00E654C1"/>
    <w:rsid w:val="00E65DC9"/>
    <w:rsid w:val="00E67575"/>
    <w:rsid w:val="00E7101A"/>
    <w:rsid w:val="00E7219F"/>
    <w:rsid w:val="00E7235F"/>
    <w:rsid w:val="00E744B0"/>
    <w:rsid w:val="00E74698"/>
    <w:rsid w:val="00E74F7E"/>
    <w:rsid w:val="00E750E1"/>
    <w:rsid w:val="00E757D7"/>
    <w:rsid w:val="00E80116"/>
    <w:rsid w:val="00E83806"/>
    <w:rsid w:val="00E8538F"/>
    <w:rsid w:val="00E8564E"/>
    <w:rsid w:val="00E8582B"/>
    <w:rsid w:val="00E85926"/>
    <w:rsid w:val="00E86FF8"/>
    <w:rsid w:val="00E916BA"/>
    <w:rsid w:val="00E91B7D"/>
    <w:rsid w:val="00E91D08"/>
    <w:rsid w:val="00E95D3C"/>
    <w:rsid w:val="00E96119"/>
    <w:rsid w:val="00E9656E"/>
    <w:rsid w:val="00E96597"/>
    <w:rsid w:val="00E96F65"/>
    <w:rsid w:val="00E97039"/>
    <w:rsid w:val="00E97E3B"/>
    <w:rsid w:val="00EA3D5B"/>
    <w:rsid w:val="00EA4C17"/>
    <w:rsid w:val="00EA4EE6"/>
    <w:rsid w:val="00EA55E9"/>
    <w:rsid w:val="00EA6AFD"/>
    <w:rsid w:val="00EB067F"/>
    <w:rsid w:val="00EB07AE"/>
    <w:rsid w:val="00EB26FC"/>
    <w:rsid w:val="00EB3C44"/>
    <w:rsid w:val="00EB488E"/>
    <w:rsid w:val="00EB4D2C"/>
    <w:rsid w:val="00EB5F4E"/>
    <w:rsid w:val="00EB6366"/>
    <w:rsid w:val="00EB7841"/>
    <w:rsid w:val="00EB7D83"/>
    <w:rsid w:val="00EC01B5"/>
    <w:rsid w:val="00EC03CC"/>
    <w:rsid w:val="00EC0CDB"/>
    <w:rsid w:val="00EC1E4A"/>
    <w:rsid w:val="00EC371F"/>
    <w:rsid w:val="00EC4292"/>
    <w:rsid w:val="00EC481E"/>
    <w:rsid w:val="00EC4899"/>
    <w:rsid w:val="00EC4F01"/>
    <w:rsid w:val="00EC56D5"/>
    <w:rsid w:val="00EC5E7F"/>
    <w:rsid w:val="00EC7CB2"/>
    <w:rsid w:val="00ED05AB"/>
    <w:rsid w:val="00ED0E8E"/>
    <w:rsid w:val="00ED385F"/>
    <w:rsid w:val="00ED3AE3"/>
    <w:rsid w:val="00ED3E72"/>
    <w:rsid w:val="00ED5B66"/>
    <w:rsid w:val="00ED63BD"/>
    <w:rsid w:val="00ED65AB"/>
    <w:rsid w:val="00ED6EC8"/>
    <w:rsid w:val="00ED723B"/>
    <w:rsid w:val="00EE2584"/>
    <w:rsid w:val="00EE25F7"/>
    <w:rsid w:val="00EE3AEE"/>
    <w:rsid w:val="00EE508C"/>
    <w:rsid w:val="00EE5FB9"/>
    <w:rsid w:val="00EE68B2"/>
    <w:rsid w:val="00EE69E3"/>
    <w:rsid w:val="00EF02E7"/>
    <w:rsid w:val="00EF1495"/>
    <w:rsid w:val="00EF1A47"/>
    <w:rsid w:val="00EF2BFB"/>
    <w:rsid w:val="00EF3C37"/>
    <w:rsid w:val="00EF400C"/>
    <w:rsid w:val="00EF47FA"/>
    <w:rsid w:val="00EF6722"/>
    <w:rsid w:val="00EF68B5"/>
    <w:rsid w:val="00EF6B0F"/>
    <w:rsid w:val="00EF7BB1"/>
    <w:rsid w:val="00F031A4"/>
    <w:rsid w:val="00F03A1E"/>
    <w:rsid w:val="00F05DA3"/>
    <w:rsid w:val="00F11364"/>
    <w:rsid w:val="00F140D6"/>
    <w:rsid w:val="00F151BB"/>
    <w:rsid w:val="00F151FC"/>
    <w:rsid w:val="00F1555A"/>
    <w:rsid w:val="00F16432"/>
    <w:rsid w:val="00F165F7"/>
    <w:rsid w:val="00F16765"/>
    <w:rsid w:val="00F16B79"/>
    <w:rsid w:val="00F16BE1"/>
    <w:rsid w:val="00F20812"/>
    <w:rsid w:val="00F21062"/>
    <w:rsid w:val="00F21ED4"/>
    <w:rsid w:val="00F21FB1"/>
    <w:rsid w:val="00F23EC7"/>
    <w:rsid w:val="00F23FDD"/>
    <w:rsid w:val="00F265DE"/>
    <w:rsid w:val="00F31194"/>
    <w:rsid w:val="00F327DE"/>
    <w:rsid w:val="00F3450B"/>
    <w:rsid w:val="00F35A98"/>
    <w:rsid w:val="00F37909"/>
    <w:rsid w:val="00F40BBA"/>
    <w:rsid w:val="00F410C5"/>
    <w:rsid w:val="00F411BC"/>
    <w:rsid w:val="00F41F97"/>
    <w:rsid w:val="00F4239B"/>
    <w:rsid w:val="00F42790"/>
    <w:rsid w:val="00F43D01"/>
    <w:rsid w:val="00F44154"/>
    <w:rsid w:val="00F44C7C"/>
    <w:rsid w:val="00F450DF"/>
    <w:rsid w:val="00F47028"/>
    <w:rsid w:val="00F50D38"/>
    <w:rsid w:val="00F5182F"/>
    <w:rsid w:val="00F519AD"/>
    <w:rsid w:val="00F51C53"/>
    <w:rsid w:val="00F533A0"/>
    <w:rsid w:val="00F53A43"/>
    <w:rsid w:val="00F53A7A"/>
    <w:rsid w:val="00F54D61"/>
    <w:rsid w:val="00F57B1A"/>
    <w:rsid w:val="00F60624"/>
    <w:rsid w:val="00F60C4F"/>
    <w:rsid w:val="00F61AF5"/>
    <w:rsid w:val="00F62108"/>
    <w:rsid w:val="00F62F4B"/>
    <w:rsid w:val="00F63584"/>
    <w:rsid w:val="00F644FF"/>
    <w:rsid w:val="00F64F35"/>
    <w:rsid w:val="00F65301"/>
    <w:rsid w:val="00F654AC"/>
    <w:rsid w:val="00F65AC0"/>
    <w:rsid w:val="00F66723"/>
    <w:rsid w:val="00F714B4"/>
    <w:rsid w:val="00F73B0A"/>
    <w:rsid w:val="00F7441E"/>
    <w:rsid w:val="00F75618"/>
    <w:rsid w:val="00F75BC9"/>
    <w:rsid w:val="00F75C71"/>
    <w:rsid w:val="00F75DEF"/>
    <w:rsid w:val="00F77380"/>
    <w:rsid w:val="00F775E3"/>
    <w:rsid w:val="00F8384F"/>
    <w:rsid w:val="00F83DA2"/>
    <w:rsid w:val="00F843EE"/>
    <w:rsid w:val="00F8582E"/>
    <w:rsid w:val="00F859DE"/>
    <w:rsid w:val="00F86DD6"/>
    <w:rsid w:val="00F87187"/>
    <w:rsid w:val="00F90A91"/>
    <w:rsid w:val="00F9285E"/>
    <w:rsid w:val="00F93E60"/>
    <w:rsid w:val="00F94F31"/>
    <w:rsid w:val="00F94FE2"/>
    <w:rsid w:val="00F95176"/>
    <w:rsid w:val="00F95853"/>
    <w:rsid w:val="00F95918"/>
    <w:rsid w:val="00F95FFB"/>
    <w:rsid w:val="00F9703F"/>
    <w:rsid w:val="00F97452"/>
    <w:rsid w:val="00FA0CE1"/>
    <w:rsid w:val="00FA3BB6"/>
    <w:rsid w:val="00FA49C1"/>
    <w:rsid w:val="00FA4F18"/>
    <w:rsid w:val="00FA59DC"/>
    <w:rsid w:val="00FB187A"/>
    <w:rsid w:val="00FB36AD"/>
    <w:rsid w:val="00FB4F2D"/>
    <w:rsid w:val="00FB5835"/>
    <w:rsid w:val="00FB7C08"/>
    <w:rsid w:val="00FB7CE1"/>
    <w:rsid w:val="00FC05D6"/>
    <w:rsid w:val="00FC25D5"/>
    <w:rsid w:val="00FC30DD"/>
    <w:rsid w:val="00FC476D"/>
    <w:rsid w:val="00FC697D"/>
    <w:rsid w:val="00FC6BD8"/>
    <w:rsid w:val="00FC6C21"/>
    <w:rsid w:val="00FC6D3E"/>
    <w:rsid w:val="00FC7A49"/>
    <w:rsid w:val="00FD03FA"/>
    <w:rsid w:val="00FD0E69"/>
    <w:rsid w:val="00FD1418"/>
    <w:rsid w:val="00FD25A9"/>
    <w:rsid w:val="00FD4CC5"/>
    <w:rsid w:val="00FD6563"/>
    <w:rsid w:val="00FD676D"/>
    <w:rsid w:val="00FD68E9"/>
    <w:rsid w:val="00FD6E7E"/>
    <w:rsid w:val="00FD7D17"/>
    <w:rsid w:val="00FD7E3E"/>
    <w:rsid w:val="00FE0241"/>
    <w:rsid w:val="00FE0CA3"/>
    <w:rsid w:val="00FE19E3"/>
    <w:rsid w:val="00FE224F"/>
    <w:rsid w:val="00FE22D1"/>
    <w:rsid w:val="00FE231E"/>
    <w:rsid w:val="00FE2C7B"/>
    <w:rsid w:val="00FE3058"/>
    <w:rsid w:val="00FE394D"/>
    <w:rsid w:val="00FE57F8"/>
    <w:rsid w:val="00FE6161"/>
    <w:rsid w:val="00FE675C"/>
    <w:rsid w:val="00FE6953"/>
    <w:rsid w:val="00FF0468"/>
    <w:rsid w:val="00FF600C"/>
    <w:rsid w:val="00FF61FD"/>
    <w:rsid w:val="00FF6B32"/>
    <w:rsid w:val="00FF708B"/>
    <w:rsid w:val="00FF7460"/>
    <w:rsid w:val="00FF7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56A018"/>
  <w15:chartTrackingRefBased/>
  <w15:docId w15:val="{39A81117-18E3-469E-8296-F8DC917C6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4D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4D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4D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05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14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54D3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54D3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54D3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371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C13FE6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13FE6"/>
    <w:rPr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920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3ED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3ED9"/>
  </w:style>
  <w:style w:type="paragraph" w:styleId="Footer">
    <w:name w:val="footer"/>
    <w:basedOn w:val="Normal"/>
    <w:link w:val="FooterChar"/>
    <w:uiPriority w:val="99"/>
    <w:unhideWhenUsed/>
    <w:rsid w:val="00B33ED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3ED9"/>
  </w:style>
  <w:style w:type="paragraph" w:styleId="TOCHeading">
    <w:name w:val="TOC Heading"/>
    <w:basedOn w:val="Heading1"/>
    <w:next w:val="Normal"/>
    <w:uiPriority w:val="39"/>
    <w:unhideWhenUsed/>
    <w:qFormat/>
    <w:rsid w:val="00827E34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27E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27E3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27E3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27E34"/>
    <w:rPr>
      <w:color w:val="0563C1" w:themeColor="hyperlink"/>
      <w:u w:val="single"/>
    </w:rPr>
  </w:style>
  <w:style w:type="paragraph" w:customStyle="1" w:styleId="Code">
    <w:name w:val="Code"/>
    <w:basedOn w:val="Normal"/>
    <w:link w:val="CodeChar"/>
    <w:qFormat/>
    <w:rsid w:val="0033462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eastAsia="宋体" w:hAnsi="Courier New" w:cs="Times New Roman"/>
    </w:rPr>
  </w:style>
  <w:style w:type="character" w:customStyle="1" w:styleId="CodeChar">
    <w:name w:val="Code Char"/>
    <w:link w:val="Code"/>
    <w:rsid w:val="0033462F"/>
    <w:rPr>
      <w:rFonts w:ascii="Courier New" w:eastAsia="宋体" w:hAnsi="Courier New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B96A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96A4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96A4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96A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96A4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6A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6A4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CA5D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A051D2"/>
    <w:rPr>
      <w:color w:val="954F72" w:themeColor="followedHyperlink"/>
      <w:u w:val="single"/>
    </w:rPr>
  </w:style>
  <w:style w:type="paragraph" w:customStyle="1" w:styleId="Output">
    <w:name w:val="Output"/>
    <w:basedOn w:val="Code"/>
    <w:link w:val="OutputChar"/>
    <w:qFormat/>
    <w:rsid w:val="00106A83"/>
    <w:pPr>
      <w:pBdr>
        <w:top w:val="dashed" w:sz="4" w:space="1" w:color="auto"/>
        <w:left w:val="dashed" w:sz="4" w:space="4" w:color="auto"/>
        <w:bottom w:val="dashed" w:sz="4" w:space="1" w:color="auto"/>
        <w:right w:val="dashed" w:sz="4" w:space="4" w:color="auto"/>
      </w:pBdr>
    </w:pPr>
  </w:style>
  <w:style w:type="character" w:customStyle="1" w:styleId="OutputChar">
    <w:name w:val="Output Char"/>
    <w:basedOn w:val="CodeChar"/>
    <w:link w:val="Output"/>
    <w:rsid w:val="00106A83"/>
    <w:rPr>
      <w:rFonts w:ascii="Courier New" w:eastAsia="宋体" w:hAnsi="Courier New" w:cs="Times New Roman"/>
    </w:rPr>
  </w:style>
  <w:style w:type="character" w:customStyle="1" w:styleId="apple-converted-space">
    <w:name w:val="apple-converted-space"/>
    <w:basedOn w:val="DefaultParagraphFont"/>
    <w:rsid w:val="00106A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8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11/relationships/commentsExtended" Target="commentsExtended.xml"/><Relationship Id="rId29" Type="http://schemas.openxmlformats.org/officeDocument/2006/relationships/image" Target="media/image20.pn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jpeg"/><Relationship Id="rId19" Type="http://schemas.openxmlformats.org/officeDocument/2006/relationships/comments" Target="comments.xm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cid:image004.png@01D2B77C.B676EA80" TargetMode="External"/><Relationship Id="rId35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0FAE44-EB59-4C17-AB77-DC736F3C5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5005</TotalTime>
  <Pages>27</Pages>
  <Words>2815</Words>
  <Characters>16052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Horace (CH01)</dc:creator>
  <cp:keywords/>
  <dc:description/>
  <cp:lastModifiedBy>Zhang, Lifen</cp:lastModifiedBy>
  <cp:revision>3406</cp:revision>
  <dcterms:created xsi:type="dcterms:W3CDTF">2017-03-28T08:00:00Z</dcterms:created>
  <dcterms:modified xsi:type="dcterms:W3CDTF">2017-04-17T05:40:00Z</dcterms:modified>
</cp:coreProperties>
</file>